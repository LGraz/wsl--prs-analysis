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4356D7" w:rsidR="009F21C4" w:rsidP="009F21C4" w:rsidRDefault="009F21C4" w14:paraId="1B929544" w14:textId="77777777">
      <w:pPr>
        <w:pStyle w:val="berschrift1"/>
      </w:pPr>
      <w:commentRangeStart w:id="0"/>
      <w:r w:rsidRPr="004356D7">
        <w:t xml:space="preserve">Greener </w:t>
      </w:r>
      <w:commentRangeEnd w:id="0"/>
      <w:r>
        <w:rPr>
          <w:rStyle w:val="Kommentarzeichen"/>
          <w:rFonts w:asciiTheme="minorHAnsi" w:hAnsiTheme="minorHAnsi" w:eastAsiaTheme="minorHAnsi" w:cstheme="minorBidi"/>
          <w:color w:val="auto"/>
        </w:rPr>
        <w:commentReference w:id="0"/>
      </w:r>
      <w:r w:rsidRPr="004356D7">
        <w:t>and quieter: a Swiss participatory mapping study on the choice of places for everyday restoration</w:t>
      </w:r>
    </w:p>
    <w:p w:rsidRPr="004356D7" w:rsidR="009F21C4" w:rsidP="009F21C4" w:rsidRDefault="009F21C4" w14:paraId="61750E78" w14:textId="77777777"/>
    <w:p w:rsidRPr="009F21C4" w:rsidR="009F21C4" w:rsidP="009F21C4" w:rsidRDefault="009F21C4" w14:paraId="62B8F758" w14:textId="77777777">
      <w:pPr>
        <w:rPr>
          <w:vertAlign w:val="superscript"/>
        </w:rPr>
      </w:pPr>
      <w:r w:rsidRPr="009F21C4">
        <w:t>Natalia Kolecka</w:t>
      </w:r>
      <w:r w:rsidRPr="009F21C4">
        <w:rPr>
          <w:vertAlign w:val="superscript"/>
        </w:rPr>
        <w:t>1</w:t>
      </w:r>
      <w:r w:rsidRPr="009F21C4">
        <w:t>, Lukas Graz</w:t>
      </w:r>
      <w:r w:rsidRPr="009F21C4">
        <w:rPr>
          <w:vertAlign w:val="superscript"/>
        </w:rPr>
        <w:t>2</w:t>
      </w:r>
      <w:r w:rsidRPr="009F21C4">
        <w:t>, María García-Martín</w:t>
      </w:r>
      <w:r w:rsidRPr="009F21C4">
        <w:rPr>
          <w:vertAlign w:val="superscript"/>
        </w:rPr>
        <w:t>1</w:t>
      </w:r>
      <w:r w:rsidRPr="009F21C4">
        <w:t>, Christian Ginzler</w:t>
      </w:r>
      <w:r w:rsidRPr="009F21C4">
        <w:rPr>
          <w:vertAlign w:val="superscript"/>
        </w:rPr>
        <w:t>1</w:t>
      </w:r>
      <w:r w:rsidRPr="009F21C4">
        <w:t>, Silvia Tobias</w:t>
      </w:r>
      <w:r w:rsidRPr="009F21C4">
        <w:rPr>
          <w:vertAlign w:val="superscript"/>
        </w:rPr>
        <w:t>1</w:t>
      </w:r>
    </w:p>
    <w:p w:rsidRPr="009F21C4" w:rsidR="009F21C4" w:rsidP="009F21C4" w:rsidRDefault="009F21C4" w14:paraId="6CF5DE6E" w14:textId="77777777"/>
    <w:p w:rsidRPr="004356D7" w:rsidR="009F21C4" w:rsidP="009F21C4" w:rsidRDefault="009F21C4" w14:paraId="2F631EA5" w14:textId="77777777">
      <w:pPr>
        <w:rPr>
          <w:b/>
          <w:bCs/>
        </w:rPr>
      </w:pPr>
      <w:r w:rsidRPr="004356D7">
        <w:rPr>
          <w:b/>
          <w:bCs/>
        </w:rPr>
        <w:t xml:space="preserve">Affiliations: </w:t>
      </w:r>
    </w:p>
    <w:p w:rsidRPr="004356D7" w:rsidR="009F21C4" w:rsidP="009F21C4" w:rsidRDefault="009F21C4" w14:paraId="089B5D03" w14:textId="77777777">
      <w:r w:rsidRPr="004356D7">
        <w:t xml:space="preserve">1 </w:t>
      </w:r>
      <w:r w:rsidRPr="004356D7">
        <w:rPr>
          <w:shd w:val="clear" w:color="auto" w:fill="FFFFFF"/>
        </w:rPr>
        <w:t xml:space="preserve">WSL, Swiss Federal Research Institute, Land Change Science Research Unit, </w:t>
      </w:r>
      <w:proofErr w:type="spellStart"/>
      <w:r w:rsidRPr="004356D7">
        <w:rPr>
          <w:shd w:val="clear" w:color="auto" w:fill="FFFFFF"/>
        </w:rPr>
        <w:t>Birmensdorf</w:t>
      </w:r>
      <w:proofErr w:type="spellEnd"/>
      <w:r w:rsidRPr="004356D7">
        <w:rPr>
          <w:shd w:val="clear" w:color="auto" w:fill="FFFFFF"/>
        </w:rPr>
        <w:t>, Switzerland</w:t>
      </w:r>
    </w:p>
    <w:p w:rsidRPr="004356D7" w:rsidR="009F21C4" w:rsidP="009F21C4" w:rsidRDefault="009F21C4" w14:paraId="4B4BF0FD" w14:textId="77777777">
      <w:r w:rsidRPr="004356D7">
        <w:t xml:space="preserve">2 ETH Zürich, Seminar for Statistics, Switzerland </w:t>
      </w:r>
    </w:p>
    <w:p w:rsidRPr="004356D7" w:rsidR="009F21C4" w:rsidP="009F21C4" w:rsidRDefault="009F21C4" w14:paraId="3B68FCE4" w14:textId="77777777"/>
    <w:p w:rsidRPr="004356D7" w:rsidR="009F21C4" w:rsidP="009F21C4" w:rsidRDefault="009F21C4" w14:paraId="45BA8EA5" w14:textId="77777777"/>
    <w:p w:rsidRPr="004356D7" w:rsidR="009F21C4" w:rsidP="009F21C4" w:rsidRDefault="009F21C4" w14:paraId="20FF2549" w14:textId="77777777">
      <w:pPr>
        <w:rPr>
          <w:b/>
          <w:bCs/>
        </w:rPr>
      </w:pPr>
      <w:r w:rsidRPr="004356D7">
        <w:rPr>
          <w:b/>
          <w:bCs/>
        </w:rPr>
        <w:t xml:space="preserve">ORCIDs: </w:t>
      </w:r>
      <w:r w:rsidRPr="004356D7">
        <w:t>Please check your ORCIDs!</w:t>
      </w:r>
    </w:p>
    <w:p w:rsidRPr="009F21C4" w:rsidR="009F21C4" w:rsidP="009F21C4" w:rsidRDefault="009F21C4" w14:paraId="77463716" w14:textId="77777777">
      <w:r w:rsidRPr="009F21C4">
        <w:t>Natalia Kolecka: 0000-0001-6143-0870</w:t>
      </w:r>
    </w:p>
    <w:p w:rsidRPr="009F21C4" w:rsidR="009F21C4" w:rsidP="009F21C4" w:rsidRDefault="009F21C4" w14:paraId="5BBC3177" w14:textId="77777777">
      <w:r w:rsidRPr="009F21C4">
        <w:t xml:space="preserve">Lukas Graz: </w:t>
      </w:r>
      <w:hyperlink w:history="1" r:id="rId11">
        <w:r w:rsidRPr="009F21C4">
          <w:rPr>
            <w:rStyle w:val="Hyperlink"/>
            <w:color w:val="auto"/>
            <w:u w:val="none"/>
          </w:rPr>
          <w:t>0009-0003-5147-8370</w:t>
        </w:r>
      </w:hyperlink>
    </w:p>
    <w:p w:rsidRPr="009F21C4" w:rsidR="009F21C4" w:rsidP="009F21C4" w:rsidRDefault="009F21C4" w14:paraId="5DC2806A" w14:textId="77777777">
      <w:r w:rsidRPr="009F21C4">
        <w:t xml:space="preserve">María García-Martín: </w:t>
      </w:r>
      <w:hyperlink w:history="1" r:id="rId12">
        <w:r w:rsidRPr="009F21C4">
          <w:t>0000-0003-4616-3844</w:t>
        </w:r>
      </w:hyperlink>
    </w:p>
    <w:p w:rsidRPr="004356D7" w:rsidR="009F21C4" w:rsidP="009F21C4" w:rsidRDefault="009F21C4" w14:paraId="09C548B7" w14:textId="77777777">
      <w:r w:rsidRPr="004356D7">
        <w:t xml:space="preserve">Christian Ginzler: </w:t>
      </w:r>
      <w:hyperlink w:history="1" r:id="rId13">
        <w:r w:rsidRPr="004356D7">
          <w:rPr>
            <w:rStyle w:val="Hyperlink"/>
            <w:color w:val="auto"/>
            <w:u w:val="none"/>
          </w:rPr>
          <w:t>0000-0001-6365-2151</w:t>
        </w:r>
      </w:hyperlink>
    </w:p>
    <w:p w:rsidRPr="004356D7" w:rsidR="009F21C4" w:rsidP="009F21C4" w:rsidRDefault="009F21C4" w14:paraId="70833EAA" w14:textId="77777777">
      <w:r w:rsidRPr="004356D7">
        <w:t>Silvia Tobias: 0000-0002-7865-005X</w:t>
      </w:r>
    </w:p>
    <w:p w:rsidRPr="004356D7" w:rsidR="009F21C4" w:rsidP="009F21C4" w:rsidRDefault="009F21C4" w14:paraId="7607E3B6" w14:textId="77777777"/>
    <w:p w:rsidRPr="004356D7" w:rsidR="009F21C4" w:rsidP="009F21C4" w:rsidRDefault="009F21C4" w14:paraId="27B7A2CC" w14:textId="77777777">
      <w:r w:rsidRPr="004356D7">
        <w:t>*Corresponding author:</w:t>
      </w:r>
    </w:p>
    <w:p w:rsidRPr="002D1671" w:rsidR="00C23EB1" w:rsidP="00C23EB1" w:rsidRDefault="00C23EB1" w14:paraId="3CACDD93" w14:textId="77777777">
      <w:r w:rsidRPr="002D1671">
        <w:rPr>
          <w:b/>
          <w:bCs/>
        </w:rPr>
        <w:t>Silvia Tobias</w:t>
      </w:r>
      <w:r w:rsidRPr="002D1671">
        <w:t xml:space="preserve">, Swiss Federal Research Institute WSL, Zürcherstrasse 111, CH-8903 </w:t>
      </w:r>
      <w:proofErr w:type="spellStart"/>
      <w:r w:rsidRPr="002D1671">
        <w:t>Birmensdorf</w:t>
      </w:r>
      <w:proofErr w:type="spellEnd"/>
      <w:r w:rsidRPr="002D1671">
        <w:t xml:space="preserve">, </w:t>
      </w:r>
      <w:hyperlink w:history="1" r:id="rId14">
        <w:r w:rsidRPr="002D1671">
          <w:rPr>
            <w:rStyle w:val="Hyperlink"/>
          </w:rPr>
          <w:t>silvia.tobias@wls.ch</w:t>
        </w:r>
      </w:hyperlink>
      <w:r w:rsidRPr="002D1671">
        <w:t>, +41-44-739 23 49</w:t>
      </w:r>
    </w:p>
    <w:p w:rsidRPr="004356D7" w:rsidR="009F21C4" w:rsidP="009F21C4" w:rsidRDefault="009F21C4" w14:paraId="08B02ED6" w14:textId="77777777"/>
    <w:p w:rsidRPr="004356D7" w:rsidR="009F21C4" w:rsidP="009F21C4" w:rsidRDefault="009F21C4" w14:paraId="6A018050" w14:textId="77777777"/>
    <w:p w:rsidRPr="004356D7" w:rsidR="009F21C4" w:rsidP="009F21C4" w:rsidRDefault="009F21C4" w14:paraId="56A45C38" w14:textId="77777777">
      <w:r w:rsidRPr="004356D7">
        <w:br w:type="page"/>
      </w:r>
    </w:p>
    <w:p w:rsidRPr="004356D7" w:rsidR="009F21C4" w:rsidP="009F21C4" w:rsidRDefault="009F21C4" w14:paraId="7A72C468" w14:textId="77777777">
      <w:r w:rsidRPr="004356D7">
        <w:t>Highlights</w:t>
      </w:r>
    </w:p>
    <w:p w:rsidRPr="004356D7" w:rsidR="009F21C4" w:rsidP="009F21C4" w:rsidRDefault="009F21C4" w14:paraId="1FE5B17C" w14:textId="77777777">
      <w:pPr>
        <w:pStyle w:val="Listenabsatz"/>
        <w:numPr>
          <w:ilvl w:val="0"/>
          <w:numId w:val="7"/>
        </w:numPr>
      </w:pPr>
      <w:r w:rsidRPr="004356D7">
        <w:t>Places chosen for everyday outdoor recreation are usually greener and quieter than home locations.</w:t>
      </w:r>
    </w:p>
    <w:p w:rsidRPr="004356D7" w:rsidR="009F21C4" w:rsidP="009F21C4" w:rsidRDefault="009F21C4" w14:paraId="49D6A482" w14:textId="77777777">
      <w:pPr>
        <w:pStyle w:val="Listenabsatz"/>
        <w:numPr>
          <w:ilvl w:val="0"/>
          <w:numId w:val="7"/>
        </w:numPr>
      </w:pPr>
      <w:r w:rsidRPr="004356D7">
        <w:t xml:space="preserve">People living at noisy places </w:t>
      </w:r>
      <w:r>
        <w:t>have limited availability</w:t>
      </w:r>
      <w:r w:rsidRPr="004356D7">
        <w:t xml:space="preserve"> of quiet restorative places.</w:t>
      </w:r>
    </w:p>
    <w:p w:rsidRPr="004356D7" w:rsidR="009F21C4" w:rsidP="009F21C4" w:rsidRDefault="009F21C4" w14:paraId="4A71ED7C" w14:textId="77777777">
      <w:pPr>
        <w:pStyle w:val="Listenabsatz"/>
        <w:numPr>
          <w:ilvl w:val="0"/>
          <w:numId w:val="7"/>
        </w:numPr>
      </w:pPr>
      <w:r w:rsidRPr="004356D7">
        <w:t>Higher traffic noise levels impair perceived soundscape quality and restorativeness.</w:t>
      </w:r>
    </w:p>
    <w:p w:rsidRPr="004356D7" w:rsidR="009F21C4" w:rsidP="009F21C4" w:rsidRDefault="009F21C4" w14:paraId="0FB09B38" w14:textId="77777777">
      <w:pPr>
        <w:pStyle w:val="Listenabsatz"/>
        <w:numPr>
          <w:ilvl w:val="0"/>
          <w:numId w:val="7"/>
        </w:numPr>
      </w:pPr>
      <w:r w:rsidRPr="004356D7">
        <w:t xml:space="preserve">We recommend a limit of </w:t>
      </w:r>
      <w:proofErr w:type="spellStart"/>
      <w:r w:rsidRPr="004356D7">
        <w:t>L</w:t>
      </w:r>
      <w:r w:rsidRPr="004356D7">
        <w:rPr>
          <w:vertAlign w:val="subscript"/>
        </w:rPr>
        <w:t>day</w:t>
      </w:r>
      <w:proofErr w:type="spellEnd"/>
      <w:r w:rsidRPr="004356D7">
        <w:t xml:space="preserve"> &lt; 55dB for anthropogenic noise in recreational green spaces.</w:t>
      </w:r>
    </w:p>
    <w:p w:rsidRPr="004356D7" w:rsidR="009F21C4" w:rsidP="009F21C4" w:rsidRDefault="009F21C4" w14:paraId="053F7FC6" w14:textId="77777777"/>
    <w:p w:rsidRPr="004356D7" w:rsidR="009F21C4" w:rsidP="009F21C4" w:rsidRDefault="009F21C4" w14:paraId="70158CE5" w14:textId="77777777">
      <w:pPr>
        <w:rPr>
          <w:rFonts w:asciiTheme="majorHAnsi" w:hAnsiTheme="majorHAnsi" w:eastAsiaTheme="majorEastAsia" w:cstheme="majorBidi"/>
          <w:color w:val="2F5496" w:themeColor="accent1" w:themeShade="BF"/>
          <w:sz w:val="40"/>
          <w:szCs w:val="40"/>
        </w:rPr>
      </w:pPr>
      <w:r w:rsidRPr="004356D7">
        <w:br w:type="page"/>
      </w:r>
    </w:p>
    <w:p w:rsidRPr="004356D7" w:rsidR="009F21C4" w:rsidP="009F21C4" w:rsidRDefault="009F21C4" w14:paraId="05CB0F5A" w14:textId="77777777">
      <w:pPr>
        <w:pStyle w:val="berschrift1"/>
      </w:pPr>
      <w:r w:rsidRPr="004356D7">
        <w:t>Greener and quieter: a Swiss participatory mapping study on the choice of places for everyday restoration</w:t>
      </w:r>
    </w:p>
    <w:p w:rsidRPr="004356D7" w:rsidR="009F21C4" w:rsidP="009F21C4" w:rsidRDefault="009F21C4" w14:paraId="5A18A139" w14:textId="77777777">
      <w:pPr>
        <w:pStyle w:val="berschrift2"/>
      </w:pPr>
      <w:r w:rsidRPr="004356D7">
        <w:t>Abstract</w:t>
      </w:r>
    </w:p>
    <w:p w:rsidRPr="004356D7" w:rsidR="009F21C4" w:rsidP="2466763E" w:rsidRDefault="00724AF8" w14:paraId="7DEDE404" w14:textId="16488C36">
      <w:pPr>
        <w:pStyle w:val="Standard"/>
      </w:pPr>
      <w:r w:rsidR="3D7354D9">
        <w:rPr/>
        <w:t>Continuous u</w:t>
      </w:r>
      <w:r w:rsidR="3D7354D9">
        <w:rPr/>
        <w:t>rban grow</w:t>
      </w:r>
      <w:r w:rsidR="3D7354D9">
        <w:rPr/>
        <w:t>th</w:t>
      </w:r>
      <w:r w:rsidR="3D7354D9">
        <w:rPr/>
        <w:t xml:space="preserve"> </w:t>
      </w:r>
      <w:r w:rsidR="3D7354D9">
        <w:rPr/>
        <w:t>with</w:t>
      </w:r>
      <w:r w:rsidR="3D7354D9">
        <w:rPr/>
        <w:t xml:space="preserve"> increased noise exposure of the residents</w:t>
      </w:r>
      <w:r w:rsidR="3D7354D9">
        <w:rPr/>
        <w:t xml:space="preserve"> makes p</w:t>
      </w:r>
      <w:r w:rsidR="3D7354D9">
        <w:rPr/>
        <w:t>ublic green spaces becom</w:t>
      </w:r>
      <w:r w:rsidR="3D7354D9">
        <w:rPr/>
        <w:t>ing</w:t>
      </w:r>
      <w:r w:rsidR="3D7354D9">
        <w:rPr/>
        <w:t xml:space="preserve"> increasingly important for everyday restoration. </w:t>
      </w:r>
      <w:r w:rsidR="21EA5640">
        <w:rPr/>
        <w:t xml:space="preserve">This study assessed how perceived </w:t>
      </w:r>
      <w:r w:rsidR="21EA5640">
        <w:rPr/>
        <w:t>restorativeness</w:t>
      </w:r>
      <w:r w:rsidR="21EA5640">
        <w:rPr/>
        <w:t xml:space="preserve"> of green spaces is influenced by its physical characteristics</w:t>
      </w:r>
      <w:r w:rsidR="3E4FD4BE">
        <w:rPr/>
        <w:t>,</w:t>
      </w:r>
      <w:r w:rsidR="21EA5640">
        <w:rPr/>
        <w:t xml:space="preserve"> </w:t>
      </w:r>
      <w:r w:rsidR="21EA5640">
        <w:rPr/>
        <w:t>such as greenness and traffic noise</w:t>
      </w:r>
      <w:r w:rsidR="3E4FD4BE">
        <w:rPr/>
        <w:t>,</w:t>
      </w:r>
      <w:r w:rsidR="21EA5640">
        <w:rPr/>
        <w:t xml:space="preserve"> </w:t>
      </w:r>
      <w:r w:rsidR="21EA5640">
        <w:rPr/>
        <w:t>and subjective perceptual qualities</w:t>
      </w:r>
      <w:r w:rsidR="21EA5640">
        <w:rPr/>
        <w:t xml:space="preserve">. </w:t>
      </w:r>
      <w:r w:rsidR="21EA5640">
        <w:rPr/>
        <w:t xml:space="preserve">We conducted a </w:t>
      </w:r>
      <w:r w:rsidR="21EA5640">
        <w:rPr/>
        <w:t>participatory mapping</w:t>
      </w:r>
      <w:r w:rsidR="21EA5640">
        <w:rPr/>
        <w:t xml:space="preserve"> survey among the Swiss population in which the respondents mapped the place of their most recent outdoor recreational activity and described the perceived </w:t>
      </w:r>
      <w:r w:rsidR="21EA5640">
        <w:rPr/>
        <w:t>restorativeness</w:t>
      </w:r>
      <w:r w:rsidR="21EA5640">
        <w:rPr/>
        <w:t xml:space="preserve">, feeling of being in nature, soundscape </w:t>
      </w:r>
      <w:r w:rsidR="21EA5640">
        <w:rPr/>
        <w:t>quality</w:t>
      </w:r>
      <w:r w:rsidR="3E4FD4BE">
        <w:rPr/>
        <w:t xml:space="preserve"> and other sensory perceptions</w:t>
      </w:r>
      <w:r w:rsidR="21EA5640">
        <w:rPr/>
        <w:t xml:space="preserve">. </w:t>
      </w:r>
      <w:r w:rsidR="21EA5640">
        <w:rPr/>
        <w:t>These responses were linked to geospatial data on</w:t>
      </w:r>
      <w:r w:rsidR="21EA5640">
        <w:rPr/>
        <w:t xml:space="preserve"> </w:t>
      </w:r>
      <w:r w:rsidR="21EA5640">
        <w:rPr/>
        <w:t>greenness (NDVI), land cover</w:t>
      </w:r>
      <w:r w:rsidR="21EA5640">
        <w:rPr/>
        <w:t>,</w:t>
      </w:r>
      <w:r w:rsidR="21EA5640">
        <w:rPr/>
        <w:t xml:space="preserve"> and road traffic noise level</w:t>
      </w:r>
      <w:r w:rsidR="3E4FD4BE">
        <w:rPr/>
        <w:t xml:space="preserve"> (</w:t>
      </w:r>
      <w:r w:rsidR="3E4FD4BE">
        <w:rPr/>
        <w:t>L</w:t>
      </w:r>
      <w:r w:rsidRPr="2466763E" w:rsidR="3E4FD4BE">
        <w:rPr>
          <w:vertAlign w:val="subscript"/>
        </w:rPr>
        <w:t>day</w:t>
      </w:r>
      <w:r w:rsidR="3E4FD4BE">
        <w:rPr/>
        <w:t>)</w:t>
      </w:r>
      <w:r w:rsidR="21EA5640">
        <w:rPr/>
        <w:t xml:space="preserve"> at the respondents’ restorative places and home locations.</w:t>
      </w:r>
      <w:r w:rsidRPr="2466763E" w:rsidR="21EA5640">
        <w:rPr>
          <w:rFonts w:ascii="Calibri" w:hAnsi="Calibri" w:eastAsia="Calibri" w:cs="Calibri"/>
        </w:rPr>
        <w:t xml:space="preserve"> </w:t>
      </w:r>
      <w:r w:rsidR="21EA5640">
        <w:rPr/>
        <w:t>Our results show</w:t>
      </w:r>
      <w:r w:rsidRPr="2466763E" w:rsidR="21EA5640">
        <w:rPr>
          <w:rFonts w:ascii="Calibri" w:hAnsi="Calibri" w:eastAsia="Calibri" w:cs="Calibri"/>
        </w:rPr>
        <w:t xml:space="preserve"> </w:t>
      </w:r>
      <w:r w:rsidR="21EA5640">
        <w:rPr/>
        <w:t xml:space="preserve">that people </w:t>
      </w:r>
      <w:r w:rsidR="21EA5640">
        <w:rPr/>
        <w:t>tend to</w:t>
      </w:r>
      <w:r w:rsidR="21EA5640">
        <w:rPr/>
        <w:t xml:space="preserve"> choose greener and quieter places than their home</w:t>
      </w:r>
      <w:r w:rsidR="21EA5640">
        <w:rPr/>
        <w:t xml:space="preserve"> environments</w:t>
      </w:r>
      <w:r w:rsidR="21EA5640">
        <w:rPr/>
        <w:t xml:space="preserve"> for restoration</w:t>
      </w:r>
      <w:r w:rsidR="21EA5640">
        <w:rPr/>
        <w:t xml:space="preserve">, </w:t>
      </w:r>
      <w:r w:rsidR="21EA5640">
        <w:rPr/>
        <w:t>but those living in noisy areas have limited access to such spaces</w:t>
      </w:r>
      <w:r w:rsidR="21EA5640">
        <w:rPr/>
        <w:t xml:space="preserve">. Road traffic noise impaired self-reported soundscape quality and perceived </w:t>
      </w:r>
      <w:r w:rsidR="21EA5640">
        <w:rPr/>
        <w:t>restorativeness</w:t>
      </w:r>
      <w:r w:rsidR="21EA5640">
        <w:rPr/>
        <w:t xml:space="preserve"> of the mapped places</w:t>
      </w:r>
      <w:r w:rsidR="3E4FD4BE">
        <w:rPr/>
        <w:t>, particularly above 55 dB (</w:t>
      </w:r>
      <w:r w:rsidR="3E4FD4BE">
        <w:rPr/>
        <w:t>L</w:t>
      </w:r>
      <w:r w:rsidRPr="2466763E" w:rsidR="3E4FD4BE">
        <w:rPr>
          <w:vertAlign w:val="subscript"/>
        </w:rPr>
        <w:t>day</w:t>
      </w:r>
      <w:r w:rsidR="3E4FD4BE">
        <w:rPr/>
        <w:t>)</w:t>
      </w:r>
      <w:r w:rsidR="21EA5640">
        <w:rPr/>
        <w:t xml:space="preserve">. </w:t>
      </w:r>
      <w:r w:rsidR="21EA5640">
        <w:rPr/>
        <w:t xml:space="preserve">Machine learning </w:t>
      </w:r>
      <w:r w:rsidR="21EA5640">
        <w:rPr/>
        <w:t>models explained up to 25% of the variance in perceived restorativeness</w:t>
      </w:r>
      <w:r w:rsidR="21EA5640">
        <w:rPr/>
        <w:t xml:space="preserve">. </w:t>
      </w:r>
      <w:r w:rsidR="21EA5640">
        <w:rPr/>
        <w:t>While</w:t>
      </w:r>
      <w:r w:rsidR="21EA5640">
        <w:rPr/>
        <w:t xml:space="preserve"> geodata </w:t>
      </w:r>
      <w:r w:rsidR="21EA5640">
        <w:rPr/>
        <w:t>alon</w:t>
      </w:r>
      <w:r w:rsidR="21EA5640">
        <w:rPr/>
        <w:t xml:space="preserve">e </w:t>
      </w:r>
      <w:r w:rsidR="21EA5640">
        <w:rPr/>
        <w:t xml:space="preserve">had </w:t>
      </w:r>
      <w:r w:rsidR="21EA5640">
        <w:rPr/>
        <w:t xml:space="preserve">limited </w:t>
      </w:r>
      <w:r w:rsidR="21EA5640">
        <w:rPr/>
        <w:t>p</w:t>
      </w:r>
      <w:r w:rsidR="21EA5640">
        <w:rPr/>
        <w:t xml:space="preserve">redictive </w:t>
      </w:r>
      <w:r w:rsidR="21EA5640">
        <w:rPr/>
        <w:t>power for</w:t>
      </w:r>
      <w:r w:rsidR="21EA5640">
        <w:rPr/>
        <w:t xml:space="preserve"> perceived restorativeness, </w:t>
      </w:r>
      <w:r w:rsidR="21EA5640">
        <w:rPr/>
        <w:t xml:space="preserve">adding </w:t>
      </w:r>
      <w:r w:rsidR="21EA5640">
        <w:rPr/>
        <w:t xml:space="preserve">perceptual </w:t>
      </w:r>
      <w:r w:rsidR="21EA5640">
        <w:rPr/>
        <w:t>variables</w:t>
      </w:r>
      <w:r w:rsidR="21EA5640">
        <w:rPr/>
        <w:t xml:space="preserve"> </w:t>
      </w:r>
      <w:r w:rsidR="4E3FA5F8">
        <w:rPr/>
        <w:t>(</w:t>
      </w:r>
      <w:r w:rsidR="21EA5640">
        <w:rPr/>
        <w:t>soun</w:t>
      </w:r>
      <w:r w:rsidR="21EA5640">
        <w:rPr/>
        <w:t>dscape quality</w:t>
      </w:r>
      <w:r w:rsidR="21EA5640">
        <w:rPr/>
        <w:t>,</w:t>
      </w:r>
      <w:r w:rsidR="21EA5640">
        <w:rPr/>
        <w:t xml:space="preserve"> feeling of being in nature</w:t>
      </w:r>
      <w:r w:rsidR="21EA5640">
        <w:rPr/>
        <w:t xml:space="preserve">, </w:t>
      </w:r>
      <w:r w:rsidR="21EA5640">
        <w:rPr/>
        <w:t>and sensory perceptions such as sounds, scents, and visual impressions</w:t>
      </w:r>
      <w:r w:rsidR="4E3FA5F8">
        <w:rPr/>
        <w:t>)</w:t>
      </w:r>
      <w:r w:rsidR="21EA5640">
        <w:rPr/>
        <w:t xml:space="preserve"> </w:t>
      </w:r>
      <w:r w:rsidR="21EA5640">
        <w:rPr/>
        <w:t xml:space="preserve">substantially </w:t>
      </w:r>
      <w:r w:rsidR="21EA5640">
        <w:rPr/>
        <w:t xml:space="preserve">improved model </w:t>
      </w:r>
      <w:r w:rsidR="21EA5640">
        <w:rPr/>
        <w:t>perfor</w:t>
      </w:r>
      <w:r w:rsidR="21EA5640">
        <w:rPr/>
        <w:t xml:space="preserve">mance. </w:t>
      </w:r>
      <w:r w:rsidR="4E3FA5F8">
        <w:rPr/>
        <w:t xml:space="preserve">Our </w:t>
      </w:r>
      <w:r w:rsidR="21EA5640">
        <w:rPr/>
        <w:t>findings su</w:t>
      </w:r>
      <w:r w:rsidR="21EA5640">
        <w:rPr/>
        <w:t>pport the European Environment Agency</w:t>
      </w:r>
      <w:r w:rsidR="17EBEAE8">
        <w:rPr/>
        <w:t>’s</w:t>
      </w:r>
      <w:r w:rsidR="21EA5640">
        <w:rPr/>
        <w:t xml:space="preserve"> recommendation of maintaining traffic noise levels be</w:t>
      </w:r>
      <w:r w:rsidR="21EA5640">
        <w:rPr/>
        <w:t>low 55 dB (</w:t>
      </w:r>
      <w:r w:rsidR="21EA5640">
        <w:rPr/>
        <w:t>L</w:t>
      </w:r>
      <w:r w:rsidRPr="2466763E" w:rsidR="21EA5640">
        <w:rPr>
          <w:vertAlign w:val="subscript"/>
        </w:rPr>
        <w:t>day</w:t>
      </w:r>
      <w:r w:rsidR="21EA5640">
        <w:rPr/>
        <w:t>) in quiet areas.</w:t>
      </w:r>
      <w:r w:rsidR="4E3FA5F8">
        <w:rPr/>
        <w:t xml:space="preserve"> They further </w:t>
      </w:r>
      <w:r w:rsidR="4E3FA5F8">
        <w:rPr/>
        <w:t>show</w:t>
      </w:r>
      <w:r w:rsidR="4E3FA5F8">
        <w:rPr/>
        <w:t xml:space="preserve"> that</w:t>
      </w:r>
      <w:r w:rsidR="4E3FA5F8">
        <w:rPr/>
        <w:t xml:space="preserve"> restorativeness of a place strongly</w:t>
      </w:r>
      <w:r w:rsidR="4E3FA5F8">
        <w:rPr/>
        <w:t xml:space="preserve"> depends on how</w:t>
      </w:r>
      <w:r w:rsidR="4E3FA5F8">
        <w:rPr/>
        <w:t xml:space="preserve"> the environment is perceived by the individuals.</w:t>
      </w:r>
    </w:p>
    <w:p w:rsidRPr="004356D7" w:rsidR="009F21C4" w:rsidP="009F21C4" w:rsidRDefault="009F21C4" w14:paraId="2A516544" w14:textId="77777777"/>
    <w:p w:rsidRPr="004356D7" w:rsidR="009F21C4" w:rsidP="009F21C4" w:rsidRDefault="009F21C4" w14:paraId="0FA6A644" w14:textId="77777777">
      <w:pPr>
        <w:rPr>
          <w:b/>
          <w:bCs/>
        </w:rPr>
      </w:pPr>
      <w:r w:rsidRPr="004356D7">
        <w:rPr>
          <w:b/>
          <w:bCs/>
        </w:rPr>
        <w:t xml:space="preserve">Keywords </w:t>
      </w:r>
    </w:p>
    <w:p w:rsidRPr="004356D7" w:rsidR="009F21C4" w:rsidP="009F21C4" w:rsidRDefault="009F21C4" w14:paraId="074539E6" w14:textId="7F4899FE">
      <w:r w:rsidRPr="004356D7">
        <w:t>restorative environments; quiet areas; road traffic noise;</w:t>
      </w:r>
      <w:r w:rsidR="00F91782">
        <w:t xml:space="preserve"> noise limits;</w:t>
      </w:r>
      <w:r w:rsidRPr="004356D7">
        <w:t xml:space="preserve"> soundscape; GIS-based analysis</w:t>
      </w:r>
      <w:r>
        <w:t xml:space="preserve">; </w:t>
      </w:r>
      <w:r w:rsidRPr="001C074B">
        <w:t>sensory perception</w:t>
      </w:r>
      <w:r w:rsidRPr="004356D7">
        <w:t xml:space="preserve"> </w:t>
      </w:r>
    </w:p>
    <w:p w:rsidRPr="004356D7" w:rsidR="009F21C4" w:rsidP="009F21C4" w:rsidRDefault="009F21C4" w14:paraId="05CAF311" w14:textId="77777777"/>
    <w:p w:rsidRPr="004356D7" w:rsidR="009F21C4" w:rsidP="009F21C4" w:rsidRDefault="009F21C4" w14:paraId="55DB83BA" w14:textId="77777777">
      <w:pPr>
        <w:pStyle w:val="berschrift2"/>
      </w:pPr>
      <w:r w:rsidRPr="004356D7">
        <w:t>1. Introduction</w:t>
      </w:r>
    </w:p>
    <w:p w:rsidR="009F21C4" w:rsidP="009F21C4" w:rsidRDefault="009F21C4" w14:paraId="61596B62" w14:textId="3C2AA40E">
      <w:r w:rsidRPr="004356D7">
        <w:t>In today’s increasingly urbani</w:t>
      </w:r>
      <w:r>
        <w:t>s</w:t>
      </w:r>
      <w:r w:rsidRPr="004356D7">
        <w:t>ed world, stress and mental fatigue are pervasive challenges to public health and well-being. Urban environments—marked by limited natural elements</w:t>
      </w:r>
      <w:r>
        <w:t>,</w:t>
      </w:r>
      <w:r w:rsidRPr="004356D7">
        <w:t xml:space="preserve"> </w:t>
      </w:r>
      <w:r>
        <w:t>air</w:t>
      </w:r>
      <w:r w:rsidRPr="0090783C">
        <w:t xml:space="preserve"> </w:t>
      </w:r>
      <w:r>
        <w:t>and</w:t>
      </w:r>
      <w:r w:rsidRPr="004356D7">
        <w:t xml:space="preserve"> noise</w:t>
      </w:r>
      <w:r>
        <w:t xml:space="preserve"> </w:t>
      </w:r>
      <w:r w:rsidRPr="004356D7">
        <w:t xml:space="preserve">pollution—can worsen stress, reduce quality of life, and impair cognitive function </w:t>
      </w:r>
      <w:bookmarkStart w:name="_Hlk184290724" w:id="1"/>
      <w:r w:rsidRPr="004356D7">
        <w:fldChar w:fldCharType="begin" w:fldLock="1"/>
      </w:r>
      <w:r w:rsidRPr="004356D7">
        <w:instrText xml:space="preserve">ADDIN CSL_CITATION {"citationItems":[{"id":"ITEM-1","itemData":{"DOI":"10.1016/j.ufug.2010.03.001","ISSN":"16188667","author":[{"dropping-particle":"","family":"Bell","given":"Simon","non-dropping-particle":"","parse-names":false,"suffix":""}],"container-title":"Urban Forestry and Urban Greening","id":"ITEM-1","issue":"2","issued":{"date-parts":[["2010"]]},"page":"69-70","publisher":"Elsevier","title":"Forest recreation and nature tourism","type":"article-journal","volume":"9"},"uris":["http://www.mendeley.com/documents/?uuid=d3f7dacc-564e-4ffc-9b2b-d29f82131fd5"]},{"id":"ITEM-2","itemData":{"ISBN":"9789292131401","ISSN":"1725-2237","abstract":"The main purpose of this document is to present current knowledge about the health effects of noise. The emphasis is first of all to provide end users with practical and validated tools to calculate health impacts of noise in all kinds of strategic noise studies such as the action plans required by the Environmental Noise Directive (i environmental impact statements. The basis of this is a number of recent reviews carried out by well known institutions like WHO, National Health and Environment departments and professional organisations. No full bibliography is provided but the key statements are referenced and in the reference list, some documents are highlighted which may serve as further reading. Noise is normally defined as 'unwanted sound'. A more precise definition could be: noise is audible sound that causes disturbance, impairment or health damage. The terms 'noise' and 'sound' are often synonymously used when the purely acoustical dimension is meant (e.g. noise level, noise indicator, noise regulation, noise limit, noise standard, noise action plan, aircraft noise, road traffic noise, occupational noise). Noise annoyance, in contrast, is a term used in general for all negative feelings such as disturbance, dissatisfaction, displeasure, irritation and nuisance (ii ). Adverse effects of noise occur when intended activities of the individual are disturbed. The sound level of the acoustic stimulus, its psycho-acoustical sound characteristics, the time of its occurrence, its time course, its frequency spectrum and its informational content modify the reaction. During sleep, however, unconscious activation of the autonomous nervous system takes place without cortical (cognitive) control, due to direct interaction between the hearing nerve and higher structures of the central nervous system. Noise indicators such as Lden of any weighing factors, describe the exposure situation. The link between exposure and outcome (other terms: endpoint, reaction, response) is given by reasonably well-established exposure-response curves which are derived from research into noise effects. Large parts of this document deal with exposure-response curves that can be used for impact assessment. The content of this document was finalised in June 2010. The EPoN reserves the right to issue an update to the advice contained in the document at a time when the members consider it appropriate to do so.","author":[{"dropping-particle":"","family":"EEA","given":"","non-dropping-particle":"","parse-names":false,"suffix":""}],"id":"ITEM-2","issue":"11","issued":{"date-parts":[["2010"]]},"number-of-pages":"40","title":"Good practice guide on noise exposure and potential health effects","type":"report"},"uris":["http://www.mendeley.com/documents/?uuid=c92584fa-2c43-4639-a4a5-1470758c61af"]},{"id":"ITEM-3","itemData":{"DOI":"10.4103/1463-1741.155845","ISSN":"19984030","PMID":"25913554","abstract":"Little empirical evidence is available regarding the effects of road traffic noise on cognitive performance in adults, although traffic noise can be heard at many offices and home office workplaces. Our study tested the impact of road traffic noise at different levels (50 dB(A), 60 dB(A), 70 dB(A)) on performance in three tasks that differed with respect to their dependency on attentional and storage functions, as follows: The Stroop task, in which performance relied predominantly on attentional functions (e.g., inhibition of automated responses; Experiment 1: n = 24); a non-automated multistage mental arithmetic task calling for both attentional and storage functions (Exp. 2: n = 18); and verbal serial recall, which placed a burden predominantly on storage functions (Experiment 3: n = 18). Better performance was observed during moderate road traffic noise at 50 dB(A) compared to loud traffic noise at 70 dB(A) in attention-based tasks (Experiments 1-2). This contrasted with the effects of irrelevant speech (60 dB(A)), which was included in the experiments as a well-explored and common noise source in office settings. A disturbance impact of background speech was only given in the two tasks that called for storage functions (Experiments 2-3). In addition to the performance data, subjective annoyance ratings were collected. Consistent with the level effect of road traffic noise found in the performance data, a moderate road traffic noise at 50 dB(A) was perceived as significantly less annoying than a loud road traffic noise at 70 dB(A), which was found, however, independently of the task at hand. Furthermore, the background sound condition with the highest detrimental performance effect in a </w:instrText>
      </w:r>
      <w:r w:rsidRPr="009F21C4">
        <w:instrText>task was also rated as most annoying in this task, i.e., traffic noise at 70 dB(A) in the Stroop task, and background speech in the mental arithmetic and serial recall tasks.","author":[{"dropping-particle":"","family":"Schlittmeier","given":"Sabine J.","non-dropping-particle":"","parse-names":false,"suffix":""},{"dropping-particle":"","family":"Feil","given":"Alexandra","non-dropping-particle":"","parse-names":false,"suffix":""},{"dropping-particle":"","family":"Liebl","given":"Andreas","non-dropping-particle":"","parse-names":false,"suffix":""},{"dropping-particle":"","family":"Hellbrück","given":"Jürgen","non-dropping-particle":"","parse-names":false,"suffix":""}],"container-title":"Noise and Health","id":"ITEM-3","issue":"76","issued":{"date-parts":[["2015"]]},"page":"148-157","title":"The impact of road traffic noise on cognitive performance in attention-based tasks depends on noise level even within moderate-level ranges","type":"article-journal","volume":"17"},"uris":["http://www.mendeley.com/documents/?uuid=bd76571d-9433-497d-9a58-3133db463c3e"]}],"mendeley":{"formattedCitation":"(Bell, 2010; EEA, 2010; Schlittmeier, Feil, Liebl, &amp; Hellbrück, 2015)","plainTextFormattedCitation":"(Bell, 2010; EEA, 2010; Schlittmeier, Feil, Liebl, &amp; Hellbrück, 2015)","previouslyFormattedCitation":"(Bell, 2010; EEA, 2010; Schlittmeier, Feil, Liebl, &amp; Hellbrück, 2015)"},"properties":{"noteIndex":0},"schema":"https://github.com/citation-style-language/schema/raw/master/csl-citation.json"}</w:instrText>
      </w:r>
      <w:r w:rsidRPr="004356D7">
        <w:fldChar w:fldCharType="separate"/>
      </w:r>
      <w:r w:rsidRPr="009F21C4">
        <w:rPr>
          <w:noProof/>
        </w:rPr>
        <w:t>(EEA, 2010; Schlittmeier, Feil, Liebl, &amp; Hellbrück, 2015; Hegewald et al., 2020; Arregi et al., 2024)</w:t>
      </w:r>
      <w:r w:rsidRPr="004356D7">
        <w:fldChar w:fldCharType="end"/>
      </w:r>
      <w:r w:rsidRPr="009F21C4">
        <w:t>.</w:t>
      </w:r>
      <w:bookmarkEnd w:id="1"/>
      <w:r w:rsidRPr="009F21C4">
        <w:t xml:space="preserve"> </w:t>
      </w:r>
      <w:r w:rsidRPr="004356D7">
        <w:t xml:space="preserve">Traffic and industrial noise increase stress levels, lead to noise annoyance or sleep disturbance </w:t>
      </w:r>
      <w:r w:rsidRPr="004356D7">
        <w:fldChar w:fldCharType="begin" w:fldLock="1"/>
      </w:r>
      <w:r w:rsidRPr="004356D7">
        <w:instrText>ADDIN CSL_CITATION {"citationItems":[{"id":"ITEM-1","itemData":{"DOI":"10.3390/ijerph15030519","ISSN":"16604601","PMID":"29538344","abstract":"To evaluate the quality of available evidence on the effects of environmental noise exposure on sleep a systematic review was conducted. The databases PSYCINFO, PubMed, Science Direct, Scopus, Web of Science and the TNO Repository were searched for non-laboratory studies on the effects of environmental noise on sleep with measured or predicted noise levels and published in or after the year 2000. The quality of the evidence was assessed using GRADE criteria. Seventy four studies predominately conducted between 2000 and 2015 were included in the review. A meta-analysis of surveys linking road, rail, and aircraft noise exposure to self-reports of sleep disturbance was conducted. The odds ratio for the percent highly sleep disturbed for a 10 dB increase in Lnight was significant for aircraft (1.94; 95% CI 1.61–2.3), road (2.13; 95% CI 1.82–2.48), and rail (3.06; 95% CI 2.38–3.93) noise when the question referred to noise, but non-significant for aircraft (1.17; 95% CI 0.54–2.53), road (1.09; 95% CI 0.94–1.27), and rail (1.27; 95% CI 0.89–1.81) noise when the question did not refer to noise. A pooled analysis of polysomnographic studies on the acute effects of transportation noise on sleep was also conducted and the unadjusted odds ratio for the probability of awakening for a 10 dBA increase in the indoor Lmax was significant for aircraft (1.35; 95% CI 1.22–1.50), road (1.36; 95% CI 1.19–1.55), and rail (1.35; 95% CI 1.21–1.52) noise. Due to a limited number of studies and the use of different outcome measures, a narrative review only was conducted for motility, cardiac and blood pressure outcomes, and for children’s sleep. The effect of wind turbine and hospital noise on sleep was also assessed. Based on the available evidence, transportation noise affects objectively measured sleep physiology and subjectively assessed sleep disturbance in adults. For other outcome measures and noise sources the examined evidence was conflicting or only emerging. According to GRADE criteria, the quality of the evidence was moderate for cortical awakenings and self-reported sleep disturbance (for questions that referred to noise) induced by traffic noise, low for motility measures of traffic noise induced sleep disturbance, and very low for all other noise sources and investigated sleep outcomes.","author":[{"dropping-particle":"","family":"Basner","given":"Mathias","non-dropping-particle":"","parse-names":false,"suffix":""},{"dropping-particle":"","family":"McGuire","given":"Sarah","non-dropping-particle":"","parse-names":false,"suffix":""}],"container-title":"International Journal of Environmental Research and Public Health","id":"ITEM-1","issue":"3","issued":{"date-parts":[["2018"]]},"title":"WHO environmental noise guidelines for the european region: A systematic review on environmental noise and effects on sleep","type":"article-journal","volume":"15"},"uris":["http://www.mendeley.com/documents/?uuid=dc9f1f2b-9f07-4296-90c7-9b4284563855"]}],"mendeley":{"formattedCitation":"(Basner &amp; McGuire, 2018)","plainTextFormattedCitation":"(Basner &amp; McGuire, 2018)","previouslyFormattedCitation":"(Basner &amp; McGuire, 2018)"},"properties":{"noteIndex":0},"schema":"https://github.com/citation-style-language/schema/raw/master/csl-citation.json"}</w:instrText>
      </w:r>
      <w:r w:rsidRPr="004356D7">
        <w:fldChar w:fldCharType="separate"/>
      </w:r>
      <w:r w:rsidRPr="004356D7">
        <w:rPr>
          <w:noProof/>
        </w:rPr>
        <w:t>(Basner &amp; McGuire, 2018)</w:t>
      </w:r>
      <w:r w:rsidRPr="004356D7">
        <w:fldChar w:fldCharType="end"/>
      </w:r>
      <w:r w:rsidRPr="004356D7">
        <w:t xml:space="preserve">, and thus promote risk factors such as high blood pressure and cardiovascular diseases, or even mortality </w:t>
      </w:r>
      <w:r w:rsidRPr="004356D7">
        <w:fldChar w:fldCharType="begin" w:fldLock="1"/>
      </w:r>
      <w:r w:rsidRPr="004356D7">
        <w:instrText>ADDIN CSL_CITATION {"citationItems":[{"id":"ITEM-1","itemData":{"ISSN":"14631741","PMID":"12537836","abstract":"In principle, the noise/stress hypothesis is well understood: Noise activates the pituitary-adrenal-cortical axis and the sympathetic-adrenal- medullary axis. Changes in stress hormones including epinephrine, norepinephrine and cortisol are frequently found in acute and chronic noise experiments. The catecholamines and steroid hormones affect the organism's metabolism. Cardiovascular disorders are especially in focus for epidemiological studies on adverse noise effects. However, not all biologically notifiable effects are of clinical relevance. The relative importance and significance of health outcomes to be assessed in epidemiological noise studies follow a hierarchical order, i.e. changes in physiological stress indicators, increase in biological risk factors, increase of the prevalence or incidence of diseases, premature death. Decision-making and risk management rely on quantitative risk assessment. Epidemiological methods are the primary tool for providing the necessary information. However, the statistical evidence of findings from individual studies is often weak. Magnitude of effect, dose-response relationship, biological plausibility and consistency of findings among studies are issues of epidemiological reasoning. Noise policy largely depends on considerations about cost-effectiveness, which may vary between populations. Limit or guideline values have to be set within the range between social and physical well-being - between nuisance and health. The cardiovascular risk is a key-outcome in non-auditory noise effects' research because of the high prevalence of related diseases in our communities. Specific studies regarding critical groups, different noise-sources, day/evening/night comparisons, coping styles and other effect-modifying factors, and the role of annoyance as a mediator of effect are issues for future research in this field.","author":[{"dropping-particle":"","family":"Babisch","given":"Wolfgang","non-dropping-particle":"","parse-names":false,"suffix":""}],"container-title":"Noise and Health","id":"ITEM-1","issue":"16","issued":{"date-parts":[["2002"]]},"page":"1-11","title":"The noise/stress concept, risk assessment and research needs","type":"article-journal","volume":"4"},"uris":["http://www.mendeley.com/documents/?uuid=bc48aac0-fdef-4ed7-a044-28552fec7ede"]}],"mendeley":{"formattedCitation":"(Babisch, 2002)","plainTextFormattedCitation":"(Babisch, 2002)","previouslyFormattedCitation":"(Babisch, 2002)"},"properties":{"noteIndex":0},"schema":"https://github.com/citation-style-language/schema/raw/master/csl-citation.json"}</w:instrText>
      </w:r>
      <w:r w:rsidRPr="004356D7">
        <w:fldChar w:fldCharType="separate"/>
      </w:r>
      <w:r w:rsidRPr="004356D7">
        <w:rPr>
          <w:noProof/>
        </w:rPr>
        <w:t>(Babisch, 2002)</w:t>
      </w:r>
      <w:r w:rsidRPr="004356D7">
        <w:fldChar w:fldCharType="end"/>
      </w:r>
      <w:r w:rsidRPr="004356D7">
        <w:t xml:space="preserve">. </w:t>
      </w:r>
      <w:bookmarkStart w:name="_Hlk184290378" w:id="2"/>
      <w:r w:rsidRPr="004356D7">
        <w:t xml:space="preserve">In contrast, the presence of green spaces and natural environments such as parks, urban forests, and vegetated areas, can mitigate the negative effects of traffic noise through physical </w:t>
      </w:r>
      <w:r w:rsidRPr="004356D7">
        <w:fldChar w:fldCharType="begin" w:fldLock="1"/>
      </w:r>
      <w:r w:rsidRPr="004356D7">
        <w:instrText>ADDIN CSL_CITATION {"citationItems":[{"id":"ITEM-1","itemData":{"DOI":"10.1016/j.envint.2020.105885","ISSN":"18736750","PMID":"32619911","abstract":"Background: In recent years, residential green and availability of neighbourhood green spaces came into focus as a potential means to reduce transportation noise annoyance. Literature suggests that various characteristics of residential green may play a role, namely, greenness of the residential areas as quantified by the normalized difference vegetation index (NDVI), visible vegetation from home, and the presence of public green spaces as identified by land use classification data (LU-green), as well as their accessibility and noise pollution (i.e., transportation noise exposure within green areas, how loud/quiet they are). So far, studies mostly focused on road traffic noise in urban areas. Objective: We investigated the effects of residential green on noise annoyance, accounting for different transportation noise sources as well as for the degree of urbanisation. Methods: We complemented the data set of the recent Swiss SiRENE survey on road traffic, railway and aircraft noise annoyance with a wide range of “green” metrics, and investigated their association with annoyance by means of logistic regression analysis (generalized estimating equations). Results: Increasing residential green was found to be associated with reduced road traffic and railway noise annoyance, but increased aircraft noise annoyance. The overall effect corresponded to equivalent level reductions of about 6 dB for road traffic and 3 dB for railway noise, but to an increase of about 10 dB for aircraft noise, when residential green increased from “not much green” (5th percentile of the study sample distribution) to “a lot of green” (95th percentile). Overall, NDVI and LU-green were particularly strongly linked to annoyance. The effects of visible vegetation from home and accessibility and/or quietness of green spaces were, overall, less strong, but depended on the degree of urbanisation. For road traffic noise, visible vegetation and accessibility of green spaces seem to particularly strongly reduce annoyance in cities, while quiet green spaces are more effective in rural areas. Conclusions: Our study emphasizes that residential green should be fostered by city planners, particularly in densely populated areas.","author":[{"dropping-particle":"","family":"Schäffer","given":"Beat","non-dropping-particle":"","parse-names":false,"suffix":""},{"dropping-particle":"","family":"Brink","given":"Mark","non-dropping-particle":"","parse-names":false,"suffix":""},{"dropping-particle":"","family":"Schlatter","given":"Felix","non-dropping-particle":"","parse-names":false,"suffix":""},{"dropping-particle":"","family":"Vienneau","given":"Danielle","non-dropping-particle":"","parse-names":false,"suffix":""},{"dropping-particle":"","family":"Wunderli","given":"Jean Marc","non-dropping-particle":"","parse-names":false,"suffix":""}],"container-title":"Environment International","id":"ITEM-1","issue":"March","issued":{"date-parts":[["2020"]]},"page":"105885","publisher":"Elsevier","title":"Residential green is associated with reduced annoyance to road traffic and railway noise but increased annoyance to aircraft noise exposure","type":"article-journal","volume":"143"},"uris":["http://www.mendeley.com/documents/?uuid=ce6a70d5-4188-4711-ac0c-ab3de72afab0"]},{"id":"ITEM-2","itemData":{"DOI":"10.1016/j.ufug.2018.03.007","ISSN":"16108167","abstract":"Audio-visual interactions play a significant role when humans perceive the environment. In this review paper, it is analysed how visible vegetation can be used to mitigate negative environmental noise perception with a focus on noise annoyance. Existing research has been analysed in view of three potentially explaining mechanisms namely source (in)visibility, the mere presence of visible green, and vegetation as a source of natural sounds. The source concealing potential vegetation has cannot fully explain reported findings. The restorative properties of visible vegetation seems the dominant mechanism. Visible natural features of good quality lead to sustained attention restoration and stress relief, counteracting negative outcomes of endured environmental noise exposure. There is strong evidence that noise annoyance experienced at home largely decreases when outdoor nature is present in the window pane. Additional support regarding the importance of such micro-restorative experiences is found by research at the working place, in hospital environments and at schools. Non-directly visible neighbourhood green shows to be positive as well, but with a smaller impact on noise perception. Natural sounds and especially bird songs are relaxing on theirselves, and support the restorative action of nature by suggesting nearby and vital nature. Based on rough quantitative estimates, the equivalent level reduction of (high quality)visible green from home could reach 10 dBA. This equivalent level reduction comes on top of the physical sound pressure level reduction one might obtain behind vegetation belts. At higher exposure levels, the improved noise perception one can get from vegetation is larger than at lower levels. The bulk of literature is concerned with road traffic noise, although scarce research suggests the applicability is much broader. Personal characteristics are expected to play a role in the interaction between noise perception and vegetation too.","author":[{"dropping-particle":"","family":"Renterghem","given":"Timothy","non-dropping-particle":"Van","parse-names":false,"suffix":""}],"container-title":"Urban Forestry and Urban Greening","id":"ITEM-2","issue":"November 2017","issued":{"date-parts":[["2019"]]},"page":"133-144","publisher":"Elsevier","title":"Towards explaining the positive effect of vegetation on the perception of environmental noise","type":"article-journal","volume":"40"},"uris":["http://www.mendeley.com/documents/?uuid=81c07ede-4122-4c47-bf9a-1207f6f4a646"]}],"mendeley":{"formattedCitation":"(Schäffer, Brink, Schlatter, Vienneau, &amp; Wunderli, 2020; Van Renterghem, 2019)","plainTextFormattedCitation":"(Schäffer, Brink, Schlatter, Vienneau, &amp; Wunderli, 2020; Van Renterghem, 2019)","previouslyFormattedCitation":"(Schäffer, Brink, Schlatter, Vienneau, &amp; Wunderli, 2020; Van Renterghem, 2019)"},"properties":{"noteIndex":0},"schema":"https://github.com/citation-style-language/schema/raw/master/csl-citation.json"}</w:instrText>
      </w:r>
      <w:r w:rsidRPr="004356D7">
        <w:fldChar w:fldCharType="separate"/>
      </w:r>
      <w:r w:rsidRPr="004356D7">
        <w:rPr>
          <w:noProof/>
        </w:rPr>
        <w:t>(Schäffer, Brink, Schlatter, Vienneau, &amp; Wunderli, 2020; Van Renterghem, 2019)</w:t>
      </w:r>
      <w:r w:rsidRPr="004356D7">
        <w:fldChar w:fldCharType="end"/>
      </w:r>
      <w:r w:rsidRPr="004356D7">
        <w:t xml:space="preserve"> and psychological </w:t>
      </w:r>
      <w:r w:rsidRPr="004356D7">
        <w:fldChar w:fldCharType="begin" w:fldLock="1"/>
      </w:r>
      <w:r w:rsidRPr="004356D7">
        <w:instrText>ADDIN CSL_CITATION {"citationItems":[{"id":"ITEM-1","itemData":{"DOI":"10.1016/S0272-4944(02)00109-3","ISSN":"02724944","abstract":"We compared psychophysiological stress recovery and directed attention restoration in natural and urban field settings using repeated measures of ambulatory blood pressure, emotion, and attention collected from 112 randomly assigned young adults. To vary restoration needs, we had half of the subjects begin the environmental treatment directly after driving to the field site. The other half completed attentionally demanding tasks just before the treatment. After the drive or the tasks, sitting in a room with tree views promoted more rapid decline in diastolic blood pressure than sitting in a viewless room. Subsequently walking in a nature reserve initially fostered blood pressure change that indicated greater stress reduction than afforded by walking in the urban surroundings. Performance on an attentional test improved slightly from the pretest to the midpoint of the walk in the nature reserve, while it declined in the urban setting. This opened a performance gap that persisted after the walk. Positive affect increased and anger decreased in the nature reserve by the end of the walk; the opposite pattern emerged in the urban environment. The task manipulation affected emotional self-reports. We discuss implications of the results for theories about restorative environments and environmental health promotion measures. © 2003 Elsevier Science Ltd. All rights reserved.","author":[{"dropping-particle":"","family":"Hartig","given":"Terry","non-dropping-particle":"","parse-names":false,"suffix":""},{"dropping-particle":"","family":"Evans","given":"Gary W.","non-dropping-particle":"","parse-names":false,"suffix":""},{"dropping-particle":"","family":"Jamner","given":"Larry D.","non-dropping-particle":"","parse-names":false,"suffix":""},{"dropping-particle":"","family":"Davis","given":"Deborah S.","non-dropping-particle":"","parse-names":false,"suffix":""},{"dropping-particle":"","family":"Gärling","given":"Tommy","non-dropping-particle":"","parse-names":false,"suffix":""}],"container-title":"Journal of Environmental Psychology","id":"ITEM-1","issue":"2","issued":{"date-parts":[["2003"]]},"page":"109-123","title":"Tracking restoration in natural and urban field settings","type":"article-journal","volume":"23"},"uris":["http://www.mendeley.com/documents/?uuid=b4ffc1dd-9383-4d48-a397-be831069fc38"]},{"id":"ITEM-2","itemData":{"DOI":"10.1016/B0-12-657410-3/00821-7","ISBN":"9780126574104","author":[{"dropping-particle":"","family":"Hartig","given":"Terry","non-dropping-particle":"","parse-names":false,"suffix":""}],"container-title":"Encyclopedia of Applied Psychology, Three-Volume Set","id":"ITEM-2","issued":{"date-parts":[["2004","1","1"]]},"page":"273-279","publisher":"Elsevier Science Ltd.","title":"Restorative Environments","type":"article-journal"},"uris":["http://www.mendeley.com/documents/?uuid=8d3d4c84-fdc5-3519-b4cf-c0dee77892cd"]}],"mendeley":{"formattedCitation":"(Hartig, 2004; Hartig, Evans, Jamner, Davis, &amp; Gärling, 2003)","plainTextFormattedCitation":"(Hartig, 2004; Hartig, Evans, Jamner, Davis, &amp; Gärling, 2003)","previouslyFormattedCitation":"(Hartig, 2004; Hartig, Evans, Jamner, Davis, &amp; Gärling, 2003)"},"properties":{"noteIndex":0},"schema":"https://github.com/citation-style-language/schema/raw/master/csl-citation.json"}</w:instrText>
      </w:r>
      <w:r w:rsidRPr="004356D7">
        <w:fldChar w:fldCharType="separate"/>
      </w:r>
      <w:r w:rsidRPr="004356D7">
        <w:rPr>
          <w:noProof/>
        </w:rPr>
        <w:t>(Hartig, 2004; Hartig, Evans, Jamner, Davis, &amp; Gärling, 2003</w:t>
      </w:r>
      <w:r>
        <w:rPr>
          <w:noProof/>
        </w:rPr>
        <w:t>; Markevych et al., 2017</w:t>
      </w:r>
      <w:r w:rsidRPr="004356D7">
        <w:rPr>
          <w:noProof/>
        </w:rPr>
        <w:t>)</w:t>
      </w:r>
      <w:r w:rsidRPr="004356D7">
        <w:fldChar w:fldCharType="end"/>
      </w:r>
      <w:r w:rsidRPr="004356D7">
        <w:t xml:space="preserve"> effects. Vegetation, especially dense shrubs and trees, provide physical separation from traffic and can absorb and scatter sound waves, leading to a reduction in noise levels by up to 10 dB </w:t>
      </w:r>
      <w:r w:rsidRPr="004356D7">
        <w:fldChar w:fldCharType="begin" w:fldLock="1"/>
      </w:r>
      <w:r w:rsidRPr="004356D7">
        <w:instrText>ADDIN CSL_CITATION {"citationItems":[{"id":"ITEM-1","itemData":{"DOI":"10.1016/j.apacoust.2017.01.007","ISSN":"1872910X","abstract":"This study was carried out to determine the effect of roadside vegetation on the reduction of road traffic noise under varying planting intensities. Roadside vegetation ranging from minimal planting through to moderate and dense plantings were used. The results showed that the traffic noise was reduced by 50% when vegetation was enhanced from a minimal to moderate planting intensity, and no enhancement in noise reduction was observed as vegetation was further increased to a dense intensity. A 5 m depth of vegetation barrier was found to be an ideal depth for traffic noise reduction. Without the vegetative barrier, the observed mean noise levels were 78 dB. On average, vegetative barriers (moderate to dense) were able to reduce traffic noise by 9–11 dB. Trunk size was found to be linearly related to traffic noise abatement and synthetic barriers were found to be inferior to tree belts both psychologically and in absolute values of noise. This report also investigated the effectiveness associated with setbacks where it was found that the greater the setback distance, the higher the level of noise amelioration and a 10 m depth was identified as the threshold for an effective tree belt.","author":[{"dropping-particle":"","family":"Ow","given":"Lai Fern","non-dropping-particle":"","parse-names":false,"suffix":""},{"dropping-particle":"","family":"Ghosh","given":"S.","non-dropping-particle":"","parse-names":false,"suffix":""}],"container-title":"Applied Acoustics","id":"ITEM-1","issued":{"date-parts":[["2017"]]},"page":"15-20","publisher":"Elsevier Ltd","title":"Urban cities and road traffic noise: Reduction through vegetation","type":"article-journal","volume":"120"},"uris":["http://www.mendeley.com/documents/?uuid=ece499bb-836e-4902-90cc-306112610465"]}],"mendeley":{"formattedCitation":"(Ow &amp; Ghosh, 2017)","plainTextFormattedCitation":"(Ow &amp; Ghosh, 2017)","previouslyFormattedCitation":"(Ow &amp; Ghosh, 2017)"},"properties":{"noteIndex":0},"schema":"https://github.com/citation-style-language/schema/raw/master/csl-citation.json"}</w:instrText>
      </w:r>
      <w:r w:rsidRPr="004356D7">
        <w:fldChar w:fldCharType="separate"/>
      </w:r>
      <w:r w:rsidRPr="004356D7">
        <w:rPr>
          <w:noProof/>
        </w:rPr>
        <w:t>(Ow &amp; Ghosh, 2017)</w:t>
      </w:r>
      <w:r w:rsidRPr="004356D7">
        <w:fldChar w:fldCharType="end"/>
      </w:r>
      <w:r w:rsidRPr="004356D7">
        <w:t xml:space="preserve">. Moreover, even in areas with high traffic noise, exposure to green spaces reduces annoyance caused by traffic noise and is associated with lower levels of perceived stress, better mental health and well-being, enhanced restoration experience, and improved residents' overall satisfaction with their living environment </w:t>
      </w:r>
      <w:r w:rsidRPr="004356D7">
        <w:fldChar w:fldCharType="begin" w:fldLock="1"/>
      </w:r>
      <w:r w:rsidRPr="004356D7">
        <w:instrText>ADDIN CSL_CITATION {"citationItems":[{"id":"ITEM-1","itemData":{"DOI":"10.1016/j.envres.2018.06.004","ISSN":"10960953","PMID":"29890427","abstract":"Background: A growing body of scientific literature indicates that urban green- and bluespace support mental health; however, little research has attempted to address the complexities in likely interrelations among the pathways through which benefits plausibly are realized. Objectives: The present study examines how different plausible pathways between green/bluespace and mental health can work together. Both objective and perceived measures of green- and bluespace are used in these models. Methods: We sampled 720 students from the city of Plovdiv, Bulgaria. Residential greenspace was measured in terms of the Normalized Difference Vegetation Index (NDVI), tree cover density, percentage of green areas, and Euclidean distance to the nearest green space. Bluespace was measured in terms of its presence in the neighborhood and the Euclidean distance to the nearest bluespace. Mental health was measured with the 12-item form of the General Health Questionnaire (GHQ-12). The following mediators were considered: perceived neighborhood green/bluespace, restorative quality of the neighborhood, social cohesion, physical activity, noise and air pollution, and environmental annoyance. Structural equation modelling techniques were used to analyze the data. Results: Higher NDVI within a 300 m buffer around the residence was associated with better mental health through higher perceived greenspace; through higher perceived greenspace, leading to increased restorative quality, and subsequently to increased physical activity (i.e., serial mediation); through lower noise exposure, which in turn was associated with lower annoyance; and through higher perceived greenspace, which was associated with lower annoyance. Presence of bluespace within a 300 m buffer did not have a straightforward association with mental health owing to competitive indirect paths: one supporting mental health through higher perceived bluespace, restorative quality, and physical activity; and another engendering mental ill-health through higher noise exposure and annoyance. Conclusions: We found evidence that having more greenspace near the residence supported mental health through several indirect pathways with serial components. Conversely, bluespace was not clearly associated with mental health.","author":[{"dropping-particle":"","family":"Dzhambov","given":"Angel M.","non-dropping-particle":"","parse-names":false,"suffix":""},{"dropping-particle":"","family":"Markevych","given":"Iana","non-dropping-particle":"","parse-names":false,"suffix":""},{"dropping-particle":"","family":"Hartig","given":"Terry","non-dropping-particle":"","parse-names":false,"suffix":""},{"dropping-particle":"","family":"Tilov","given":"Boris","non-dropping-particle":"","parse-names":false,"suffix":""},{"dropping-particle":"","family":"Arabadzhiev","given":"Zlatoslav","non-dropping-particle":"","parse-names":false,"suffix":""},{"dropping-particle":"","family":"Stoyanov","given":"Drozdstoj","non-dropping-particle":"","parse-names":false,"suffix":""},{"dropping-particle":"","family":"Gatseva","given":"Penka","non-dropping-particle":"","parse-names":false,"suffix":""},{"dropping-particle":"","family":"Dimitrova","given":"Donka D.","non-dropping-particle":"","parse-names":false,"suffix":""}],"container-title":"Environmental Research","id":"ITEM-1","issue":"June","issued":{"date-parts":[["2018"]]},"page":"223-233","publisher":"Elsevier Inc.","title":"Multiple pathways link urban green- and bluespace to mental health in young adults","type":"article-journal","volume":"166"},"uris":["http://www.mendeley.com/documents/?uuid=ca0ff9fc-8f27-4d6c-9250-9ac16a6ff56d"]},{"id":"ITEM-2","itemData":{"DOI":"10.1007/s10980-020-01004-w","ISBN":"0123456789","ISSN":"15729761","abstract":"Context: The pressure on remaining open spaces of urban green infrastructure (UGI) is high due to increasing urbanization and the multiple requirements of a diverse urban population. Thus, a good quality and high capacity for ecosystem services of UGI is crucial to support a good quality of life. Objectives: This study analyses the influence of tree cover and other green parameters like species richness on ecosystem service use in urban parks and green brownfields. The outcomes contribute to design and management of resilient UGI. Methods: We assessed the diversity of woody and herbaceous flowering species in 36 study sites with low, medium and high tree cover in the city of Leipzig, Germany. UGI users were counted, and randomly selected visitors (n = 1750) were interviewed about their use of ecosystem services. Results: We found tree cover in urban parks negatively influencing physical interactions used by respondents. In parks with high tree cover, more respondents were benefitting from regulating services such as noise mediation or shade provision. Brownfield visitors preferred sites with low to medium tree cover, mainly for walking the dog but also for other ecosystem services. Plant species richness did not show significant influence. Conclusions: Tree cover in parks and brownfi</w:instrText>
      </w:r>
      <w:r w:rsidRPr="00633F25">
        <w:instrText>elds can be a predictor for a range of ecosystem services typically used by visitors, highlighting how vegetation or green structures in UGI can be employed to steer the use. Brownfields provide additional space for complementary ecosystem service use, thus contributing to the avoidance of potential use conflicts in managed UGI like parks.","author":[{"dropping-particle":"","family":"Palliwoda","given":"Julia","non-dropping-particle":"","parse-names":false,"suffix":""},{"dropping-particle":"","family":"Banzhaf","given":"Ellen","non-dropping-particle":"","parse-names":false,"suffix":""},{"dropping-particle":"","family":"Priess","given":"Jörg A.","non-dropping-particle":"","parse-names":false,"suffix":""}],"container-title":"Landscape Ecology","id":"ITEM-2","issue":"5","issued":{"date-parts":[["2020"]]},"page":"1127-1142","title":"How do the green components of urban green infrastructure influence the use of ecosystem services? Examples from Leipzig, Germany","type":"article-journal","volume":"35"},"uris":["http://www.mendeley.com/documents/?uuid=e04ed098-e380-45c1-a1a9-387d1ed9ce83"]}],"mendeley":{"formattedCitation":"(Dzhambov et al., 2018; Palliwoda, Banzhaf, &amp; Priess, 2020)","plainTextFormattedCitation":"(Dzhambov et al., 2018; Palliwoda, Banzhaf, &amp; Priess, 2020)","previouslyFormattedCitation":"(Dzhambov et al., 2018; Palliwoda, Banzhaf, &amp; Priess, 2020)"},"properties":{"noteIndex":0},"schema":"https://github.com/citation-style-language/schema/raw/master/csl-citation.json"}</w:instrText>
      </w:r>
      <w:r w:rsidRPr="004356D7">
        <w:fldChar w:fldCharType="separate"/>
      </w:r>
      <w:r w:rsidRPr="00633F25">
        <w:rPr>
          <w:noProof/>
        </w:rPr>
        <w:t>(Dzhambov et al., 2018; Aletta et al., 2018; van Renterghem et al., 2023)</w:t>
      </w:r>
      <w:r w:rsidRPr="004356D7">
        <w:fldChar w:fldCharType="end"/>
      </w:r>
      <w:r w:rsidRPr="00633F25">
        <w:t xml:space="preserve">. </w:t>
      </w:r>
      <w:bookmarkEnd w:id="2"/>
      <w:r>
        <w:t xml:space="preserve">Given that noise-induced health problems are likely to increase with ongoing urbanisation, the question arises whether people find sufficient restorative places in their neighbourhoods to recover from noise and stress. </w:t>
      </w:r>
    </w:p>
    <w:p w:rsidRPr="004356D7" w:rsidR="009F21C4" w:rsidP="009F21C4" w:rsidRDefault="009F21C4" w14:paraId="3E796F42" w14:textId="77777777">
      <w:r>
        <w:t xml:space="preserve">There is scientific </w:t>
      </w:r>
      <w:r w:rsidRPr="004356D7">
        <w:t xml:space="preserve">evidence that restorative </w:t>
      </w:r>
      <w:r w:rsidRPr="005434AB">
        <w:t xml:space="preserve">perceptions </w:t>
      </w:r>
      <w:r w:rsidRPr="004356D7">
        <w:t xml:space="preserve">vary due to the physical characteristics of a place </w:t>
      </w:r>
      <w:r w:rsidRPr="004356D7">
        <w:fldChar w:fldCharType="begin" w:fldLock="1"/>
      </w:r>
      <w:r w:rsidRPr="004356D7">
        <w:instrText>ADDIN CSL_CITATION {"citationItems":[{"id":"ITEM-1","itemData":{"DOI":"10.1146/annurev-publhealth-032013-182443","ISSN":"15452093","PMID":"24387090","abstract":"Urbanization, resource exploitation, and lifestyle changes have diminished possibilities for human contact with nature in urbanized societies. Concern about the loss has helped motivate research on the health benefits of contact with nature. Reviewing that research here, we focus on nature as represented by aspects of the physical environment relevant to planning, design, and policy measures that serve broad segments of urbanized societies. We discuss difficulties in defining \"nature\" and reasons for the current expansion of the research field, and we assess available reviews. We then consider research on pathways between nature and health involving air quality, physical activity, social cohesion, and stress reduction. Finally, we discuss methodological issues and priorities for future research. The extant research does describe an array of benefits of contact with nature, and evidence regarding some benefits is strong; however, some findings indicate caution is needed in applying beliefs about those benefits, and substantial gaps in knowledge remain. ©2014 by Annual Reviews. All rights reserved.","author":[{"dropping-particle":"","family":"Hartig","given":"Terry","non-dropping-particle":"","parse-names":false,"suffix":""},{"dropping-particle":"","family":"Mitchell","given":"Richard","non-dropping-particle":"","parse-names":false,"suffix":""},{"dropping-particle":"","family":"Vries","given":"Sjerp","non-dropping-particle":"De","parse-names":false,"suffix":""},{"dropping-particle":"","family":"Frumkin","given":"Howard","non-dropping-particle":"","parse-names":false,"suffix":""}],"container-title":"Annual Review of Public Health","id":"ITEM-1","issued":{"date-parts":[["2014"]]},"page":"207-228","title":"Nature and health","type":"article-journal","volume":"35"},"uris":["http://www.mendeley.com/documents/?uuid=f7ef1f82-daf8-4a51-a84a-50a245f7bb17"]},{"id":"ITEM-2","itemData":{"DOI":"10.3390/ijerph18084092","ISSN":"16604601","PMID":"33924490","abstract":"While many studies suggest evidence for the health benefits of nature, there is currently no standardized method to measure time spent in nature or nature contact, nor agreement on how best to define nature contact in research. The purpose of this review is to summarize how nature contact has been measured in recent health research and provide insight into current metrics of exposure to nature at individual and population scales. The most common methods include surrounding greenness, questionnaires, and global positioning systems (GPS) tracking. Several national-level surveys exist, though these are limited by their cross-sectional design, often measuring only a single component of time spent in nature, and poor links to measures of health. In future research, exposure assessment combining the quantifying (e.g., time spent in nature and frequency of visits to nature) and qualifying (e.g., greenness by the normalized difference of vegetation index (NDVI) and ratings on perception by individuals) aspects of current methods and leveraging innovative methods (e.g., experience sampling methods, ecological momentary assessment) will provide a more comprehensive understanding of the health effects of nature exposure and inform health policy and urban planning.","author":[{"dropping-particle":"","family":"Holland","given":"Isabel","non-dropping-particle":"","parse-names":false,"suffix":""},{"dropping-particle":"V.","family":"Deville","given":"Nicole","non-dropping-particle":"","parse-names":false,"suffix":""},{"dropping-particle":"","family":"Browning","given":"Matthew H.E.M.","non-dropping-particle":"","parse-names":false,"suffix":""},{"dropping-particle":"","family":"Buehler","given":"Ryan M.","non-dropping-particle":"","parse-names":false,"suffix":""},{"dropping-particle":"","family":"Hart","given":"Jaime E.","non-dropping-particle":"","parse-names":false,"suffix":""},{"dropping-particle":"","family":"Aaron Hipp","given":"J.","non-dropping-particle":"","parse-names":false,"suffix":""},{"dropping-particle":"","family":"Mitchell","given":"Richard","non-dropping-particle":"","parse-names":false,"suffix":""},{"dropping-particle":"","family":"Rakow","given":"Donald A.","non-dropping-particle":"","parse-names":false,"suffix":""},{"dropping-particle":"","family":"Schiff","given":"Jessica E.","non-dropping-particle":"","parse-names":false,"suffix":""},{"dropping-particle":"","family":"White","given":"Mathew P.","non-dropping-particle":"","parse-names":false,"suffix":""},{"dropping-particle":"","family":"Yin","given":"Jie","non-dropping-particle":"","parse-names":false,"suffix":""},{"dropping-particle":"","family":"James","given":"Peter","non-dropping-particle":"","parse-names":false,"suffix":""}],"container-title":"International Journal of Environmental Research and Public Health","id":"ITEM-2","issue":"8","issued":{"date-parts":[["2021"]]},"page":"1-15","title":"Measuring nature contact: A narrative review","type":"article-journal","volume":"18"},"uris":["http://www.mendeley.com/documents/?uuid=2375bf2c-b4e8-459d-8615-adc07ac68005"]}],"mendeley":{"formattedCitation":"(Hartig, Mitchell, De Vries, &amp; Frumkin, 2014; Holland et al., 2021)","plainTextFormattedCitation":"(Hartig, Mitchell, De Vries, &amp; Frumkin, 2014; Holland et al., 2021)","previouslyFormattedCitation":"(Hartig, Mitchell, De Vries, &amp; Frumkin, 2014; Holland et al., 2021)"},"properties":{"noteIndex":0},"schema":"https://github.com/citation-style-language/schema/raw/master/csl-citation.json"}</w:instrText>
      </w:r>
      <w:r w:rsidRPr="004356D7">
        <w:fldChar w:fldCharType="separate"/>
      </w:r>
      <w:r w:rsidRPr="004356D7">
        <w:rPr>
          <w:noProof/>
        </w:rPr>
        <w:t>(Hartig, Mitchell, De Vries, &amp; Frumkin, 2014; Holland et al., 2021)</w:t>
      </w:r>
      <w:r w:rsidRPr="004356D7">
        <w:fldChar w:fldCharType="end"/>
      </w:r>
      <w:r w:rsidRPr="004356D7">
        <w:t xml:space="preserve">. Studies consistently report that green spaces, such as </w:t>
      </w:r>
      <w:r w:rsidRPr="00EF31FF">
        <w:t>extensively</w:t>
      </w:r>
      <w:r w:rsidRPr="004356D7">
        <w:t xml:space="preserve"> managed nature areas, forests, urban parks, waterside environments, and exercise and hobby areas, are </w:t>
      </w:r>
      <w:r>
        <w:t>perceived as particularly restorative</w:t>
      </w:r>
      <w:r w:rsidRPr="004356D7">
        <w:t xml:space="preserve"> </w:t>
      </w:r>
      <w:r w:rsidRPr="004356D7">
        <w:fldChar w:fldCharType="begin" w:fldLock="1"/>
      </w:r>
      <w:r>
        <w:instrText>ADDIN CSL_CITATION {"citationItems":[{"id":"ITEM-1","itemData":{"DOI":"10.1016/j.healthplace.2018.11.004","ISSN":"18732054","PMID":"30502229","abstract":"In this experiment we investigated how individual differences in orientation towards built vs. nature environment as well as noise sensitivity affect psychological and physiological restoration in a constructed urban park, urban woodland and city centre of Helsinki, Finland. The participants, 30–61-year-old healthy women (N = 83), visited each study site once. The experiment consisted of a 15-min viewing session, followed by a 30-min walking session in each environment. We measured restorative effects: perceived restorative outcomes, vitality, and blood pressure in these three environments. The data were analysed in SAS with a linear mixed model. We found significant differences between environments in psychological restorative effects, but not in blood pressure. The urban-nature orientedness, and to a lesser extent noise sensitivity, modified the effect of environment on restoration. In conclusion, individual characteristics affect psychological restoration provided by various urban environments. Varying needs of individuals should be taken into account in city planning.","author":[{"dropping-particle":"","family":"Ojala","given":"Ann","non-dropping-particle":"","parse-names":false,"suffix":""},{"dropping-particle":"","family":"Korpela","given":"Kalevi","non-dropping-particle":"","parse-names":false,"suffix":""},{"dropping-particle":"","family":"Tyrväinen","given":"Liisa","non-dropping-particle":"","parse-names":false,"suffix":""},{"dropping-particle":"","family":"Tiittanen","given":"Pekka","non-dropping-particle":"","parse-names":false,"suffix":""},{"dropping-particle":"","family":"Lanki","given":"Timo","non-dropping-particle":"","parse-names":false,"suffix":""}],"container-title":"Health and Place","id":"ITEM-1","issue":"November 2018","issued":{"date-parts":[["2019"]]},"page":"59-70","publisher":"Elsevier Ltd","title":"Restorative effects of urban green environments and the role of urban-nature orientedness and noise sensitivity: A field experiment","type":"article-journal","volume":"55"},"uris":["http://www.mendeley.com/documents/?uuid=b9d22ae3-40ac-41a7-a993-d506d689d74a"]},{"id":"ITEM-2","itemData":{"DOI":"10.1016/j.jenvp.2013.12.005","ISSN":"02724944","abstract":"This study investigated the psychological (perceived restorativeness, subjective vitality, mood, creativity) and physiological (salivary cortisol concentration) effects of short-term visits to urban nature environments. Seventy-seven participants visited three different types of urban areas; a built-up city centre (as a control environment), an urban park, and urban woodland located in Helsinki, the capital of Finland. Our results show that the large urban park and extensively managed urban woodland had almost the same positive influence, but the overall perceived restorativeness was higher in the woodland after the experiment. The findings suggest that even short-term visits to nature areas have positive effects on perceived stress relief compared to built-up environment. The salivary cortisol level decreased in a similar fashion in all three urban environments during the experiment. The relations between psychological measures and physiological measures, as well as the influence of nature exposure on different groups of people, need to be studied further. © 2013 Elsevier Ltd.","author":[{"dropping-particle":"","family":"Tyrväinen","given":"Liisa","non-dropping-particle":"","parse-names":false,"suffix":""},{"dropping-particle":"","family":"Ojala","given":"Ann","non-dropping-particle":"","parse-names":false,"suffix":""},{"dropping-particle":"","family":"Korpela","given":"Kalevi","non-dropping-particle":"","parse-names":false,"suffix":""},{"dropping-particle":"","family":"Lanki","given":"Timo","non-dropping-particle":"","parse-names":false,"suffix":""},{"dropping-particle":"","family":"Tsunetsugu","given":"Yuko","non-dropping-particle":"","parse-names":false,"suffix":""},{"dropping-particle":"","family":"Kagawa","given":"Takahide","non-dropping-particle":"","parse-names":false,"suffix":""}],"container-title":"Journal of Environmental Psychology","id":"ITEM-2","issued":{"date-parts":[["2014"]]},"page":"1-9","publisher":"Elsevier Ltd","title":"The influence of urban green environments on stress relief measures: A field experiment","type":"article-journal","volume":"38"},"uris":["http://www.mendeley.com/documents/?uuid=f9869aea-3ff9-4816-80b4-7842d3250a75"]},{"id":"ITEM-3","itemData":{"DOI":"10.1016/j.healthplace.2007.10.008","ISSN":"13538292","PMID":"18037332","abstract":"The study was based on the answers to a mailed questionnaire of a simple random sample of respondents from two cities (Helsinki, Tampere) in Finland. Ten determinants of restorative experiences in favorite places (≤15 km from home; n=1089) were effective. These determinants included \"immediate\" use of the favorite place (duration and frequency), personal background of nature experiences (nature orientedness, nature hobbies, childhood nature experiences), and situational factors in life, which were related to stress (hassles at work and with money, satisfaction with life) and to social relations (uplifts of social relations, visiting alone vs. in company). Different variables were associated with restorative experiences in different favorite settings (extensively managed nature areas, built-up green spaces, waterside environments, exercise and activity/hobby areas, and indoor and outdoor urban areas). The concept of \"favorite place prescriptions\" is introduced as an analogy to \"exercise prescriptions\" in primary healthcare. © 2007 Elsevier Ltd. All rights reserved.","author":[{"dropping-particle":"","family":"Korpela","given":"Kalevi M.","non-dropping-particle":"","parse-names":false,"suffix":""},{"dropping-particle":"","family":"Ylén","given":"Matti","non-dropping-particle":"","parse-names":false,"suffix":""},{"dropping-particle":"","family":"Tyrväinen","given":"Liisa","non-dropping-particle":"","parse-names":false,"suffix":""},{"dropping-particle":"","family":"Silvennoinen","given":"Harri","non-dropping-particle":"","parse-names":false,"suffix":""}],"container-title":"Health and Place","id":"ITEM-3","issue":"4","issued":{"date-parts":[["2008"]]},"page":"636-652","title":"Determinants of restorative experiences in everyday favorite places","type":"article-journal","volume":"14"},"uris":["http://www.mendeley.com/documents/?uuid=bbb878e6-f8b0-4c4b-9445-d4ce3d2e29e6"]},{"id":"ITEM-4","itemData":{"DOI":"10.1093/heapro/daq007","ISSN":"09574824","PMID":"20176589","abstract":"The study investigated restorative experiences in relation to respondents' everyday favorite places and analysed the associations between the use of favorite places, restorative experiences, their determinants and aspects of self-rated health. A simple random sample of 1273 inhabitants, aged between 15 and 75 years, of two major cities in Finland (Helsinki and Tampere) completed a postal questionnaire. A subsample of the answers from inhabitants with a self-reported distance from home to a favorite place of 15 km or less (n = 1089) was analysed. Restorative experiences in favorite exercise and activity outdoor areas, waterside environments and extensively managed natural settings (mainly urban woodlands) were stronger than in favorite places in built urban settings or green spaces in urban settings (mostly parks). The results revealed a link between the need for restoration (worries and stress), the use of environmental self-regulation strategies (favorite places) and restorative outcomes. The more worries about money and work (during the last month) a person had, the more stressed a person had felt during the last year, the less energetic s/he had felt, the lower was the number of visits to the favorite place (during the last 6 months) and the lower the typical level of restorative experiences. Inconsistently, the direct path suggested that the more worries about money and work, the higher the typical level of restorative experiences. The findings increase knowledge of health-enhancing environments and have implications for stress and work recovery research. © 2010 The Author. Published by Oxford University Press. All rights reserved.","author":[{"dropping-particle":"","family":"Korpela","given":"Kalevi M.","non-dropping-particle":"","parse-names":false,"suffix":""},{"dropping-particle":"","family":"Ylén","given":"Matti","non-dropping-particle":"","parse-names":false,"suffix":""},{"dropping-particle":"","family":"Tyrväinen","given":"Liisa","non-dropping-particle":"","parse-names":false,"suffix":""},{"dropping-particle":"","family":"Silvennoinen","given":"Harri","non-dropping-particle":"","parse-names":false,"suffix":""}],"container-title":"Health Promotion International","id":"ITEM-4","issue":"2","issued":{"date-parts":[["2010"]]},"page":"200-209","title":"Favorite green, waterside and urban environments, restorative experiences and perceived health in Finland","type":"article-journal","volume":"25"},"uris":["http://www.mendeley.com/documents/?uuid=554361e0-9713-4029-9ccd-86b0c5eda8da"]},{"id":"ITEM-5","itemData":{"DOI":"10.3390/ijerph18168713","ISSN":"16604601","PMID":"34444460","abstract":"This study assessed the contributions of urban green spaces on mental health with joint consideration of people’s physiological and psychological responses. The psychological and physiological responses of participants aged between 22 and 28, who visited green spaces in a low-density area of Fuzhou, Fujian Province, China, were measured using Perceived Restorativeness Scale (PRS) methods and biometric wearable sensing devices, respectively. Results showed that exposure to green space led to significant changes in PRS, electrodermal activity (EDA), facial electromyography (EMG), respiration sensor (RESP), and photoplethysmography (PPG), while there is no significant impact on skin temperature (SKT). Additionally, psychological and physiological responses were highly consistent and correlated (R &lt; 0.8). The results also indicated that green spaces with high plant species richness, a water landscape, bumpy ground, cultural landscape, and without roadways presented a high performance on stress recovery and attention restoration. At the same time, the influence of openness was negligible in the low-density area. The study provides planners and landscape designers with specific guidance for implementing urban green spaces to improve mental health in low-density residential areas.","author":[{"dropping-particle":"","family":"Huang","given":"Shuping","non-dropping-particle":"","parse-names":false,"suffix":""},{"dropping-particle":"","family":"Qi","given":"Jinda","non-dropping-particle":"","parse-names":false,"suffix":""},{"dropping-particle":"","family":"Li","given":"Wei","non-dropping-particle":"","parse-names":false,"suffix":""},{"dropping-particle":"","family":"Dong","given":"Jianwen","non-dropping-particle":"","parse-names":false,"suffix":""},{"dropping-particle":"","family":"Bosch","given":"Cecil Konijnendijk","non-dropping-particle":"van den","parse-names":false,"suffix":""}],"container-title":"International Journal of Environmental Research and Public Health","id":"ITEM-5","issue":"16","issued":{"date-parts":[["2021"]]},"title":"The contribution to stress recovery and attention restoration potential of exposure to urban green spaces in low-density residential areas","type":"article-journal","volume":"18"},"uris":["http://www.mendeley.com/documents/?uuid=2b616b0b-b42a-4ec1-b86a-40563aec92ae"]},{"id":"ITEM-6","itemData":{"DOI":"10.1016/j.ufug.2019.126567","ISSN":"16108167","abstract":"Urban and peri-urban forests and woodlands provide an important recreational service for citizens. However, these forests are facing increasing pressure due to the ongoing land-use encroachment and increased demands for wood-based products. Same time the world is getting more urbanized and living in cities is associated with mental health problems and exposure to air pollution and noise. Conversely, forests are known to create more healthy environments, and the need for effectively restorative forests is even more evident. In this study we investigated whether the restorative effects of forests on people vary according to the forests’ different management decisions and/or ages. We selected four spruce-dominated forests that represent well the different management outcomes: 1) an urban recreation forest, 2) a mature commercial forest, 3) a young commercial forest, and 4) an old-growth forest in its natural state. The study participants (39 women and 27 men) visited each forest once. The experiment included 15 min of observation, followed by 30 min of walking. We measured the restorative effects: perceived restorative outcomes, vitality and positive and negative emotions. The restorative effects increased significantly in all forests. The old-growth forest and mature commercial forest were significantly most restorative. The urban recreation forest was less restorative than these two, but more restorative than the young commercial forest which was at least restorative. In conclusion, it is important to preserve forests with old stands close to residential areas. As the forest management decisions and stand age affect restorative qualities, they should be taken into account in forest management and land use planning.","author":[{"dropping-particle":"","family":"Simkin","given":"Jenni","non-dropping-particle":"","parse-names":false,"suffix":""},{"dropping-particle":"","family":"Ojala","given":"Ann","non-dropping-particle":"","parse-names":false,"suffix":""},{"dropping-particle":"","family":"Tyrväinen","given":"Liisa","non-dropping-particle":"","parse-names":false,"suffix":""}],"container-title":"Urban Forestry and Urban Greening","id":"ITEM-6","issue":"December 2019","issued":{"date-parts":[["2020"]]},"page":"126567","publisher":"Elsevier","title":"Restorative effects of mature and young commercial forests, pristine old-growth forest and urban recreation forest - A field experiment","type":"article-journal","volume":"48"},"uris":["http://www.mendeley.com/documents/?uuid=3407fe91-7dfa-4c66-aa78-36b8f68f4cd7"]},{"id":"ITEM-7","itemData":{"DOI":"10.3390/ijerph192114506","ISSN":"16604601","PMID":"36361386","abstract":"Despite growing research on green space and health benefits, the body of evidence remains heterogeneous and unclear. A systematic review and meta-analysis of studies of randomized controlled trials (RCTs) with high evidence levels are deemed timely. We searched Scopus, PubMed, Embase, and Web of Science for the literature up to January 2022 and assessed bias using the Cochrane Risk of Bias tool 2.0. We calculated joint impact estimates for each green space exposure assessment technique using random and fixed effects models. Compared to non-green space situations, green space exposure was related to decreased negative feelings, such as fatigue −0.84 (95% CI: −1.15 to −0.54), and increased levels of pleasant emotions, such as vitality 0.85 (95% CI: 0.52 to 1.18). It also lowered physiological indicators, including heart rate levels, by 0.60 (95% CI: −0.90 to −0.31). Effect sizes were large and statistically significant, and the overall quality of the evidence was good. Existing RCTs on greenspace exposure pay insufficient attention to older and adolescent populations, different ethnic groups, different regions, and doses of greenspace exposure interventions. More research is needed to understand how and how much green space investment has the most restorative benefits and guide urban green space planning and renewal.","author":[{"dropping-particle":"","family":"Song","given":"Song","non-dropping-particle":"","parse-names":false,"suffix":""},{"dropping-particle":"","family":"Tu","given":"Ruoxiang","non-dropping-particle":"","parse-names":false,"suffix":""},{"dropping-particle":"","family":"Lu","given":"Yao","non-dropping-particle":"","parse-names":false,"suffix":""},{"dropping-particle":"","family":"Yin","given":"Shi","non-dropping-particle":"","parse-names":false,"suffix":""},{"dropping-particle":"","family":"Lin","given":"Hankun","non-dropping-particle":"","parse-names":false,"suffix":""},{"dropping-particle":"","family":"Xiao","given":"Yiqiang","non-dropping-particle":"","parse-names":false,"suffix":""}],"container-title":"International Journal of Environmental Research and Public Health","id":"ITEM-7","issue":"21","issued":{"date-parts":[["2022"]]},"title":"Restorative Effects from Green Exposure: A Systematic Review and Meta-Analysis of Randomized Control Trials","type":"article-journal","volume":"19"},"uris":["http://www.mendeley.com/documents/?uuid=8dc956c8-5ee0-4971-8424-c420b4d14f8f"]}],"mendeley":{"formattedCitation":"(Huang, Qi, Li, Dong, &amp; van den Bosch, 2021; Korpela, Ylén, Tyrväinen, &amp; Silvennoinen, 2008, 2010; Ojala, Korpela, Tyrväinen, Tiittanen, &amp; Lanki, 2019; Simkin, Ojala, &amp; Tyrväinen, 2020; Song et al., 2022; Tyrväinen et al., 2014)","plainTextFormattedCitation":"(Huang, Qi, Li, Dong, &amp; van den Bosch, 2021; Korpela, Ylén, Tyrväinen, &amp; Silvennoinen, 2008, 2010; Ojala, Korpela, Tyrväinen, Tiittanen, &amp; Lanki, 2019; Simkin, Ojala, &amp; Tyrväinen, 2020; Song et al., 2022; Tyrväinen et al., 2014)","previouslyFormattedCitation":"(Huang, Qi, Li, Dong, &amp; van den Bosch, 2021; Korpela, Ylén, Tyrväinen, &amp; Silvennoinen, 2008, 2010; Ojala, Korpela, Tyrväinen, Tiittanen, &amp; Lanki, 2019; Simkin, Ojala, &amp; Tyrväinen, 2020; Song et al., 2022; Tyrväinen et al., 2014)"},"properties":{"noteIndex":0},"schema":"https://github.com/citation-style-language/schema/raw/master/csl-citation.json"}</w:instrText>
      </w:r>
      <w:r w:rsidRPr="004356D7">
        <w:fldChar w:fldCharType="separate"/>
      </w:r>
      <w:r w:rsidRPr="00641390">
        <w:rPr>
          <w:noProof/>
        </w:rPr>
        <w:t>(Huang, Qi, Li, Dong, &amp; van den Bosch, 2021; Korpela, Ylén, Tyrväinen, &amp; Silvennoinen, 2010; Ojala, Korpela, Tyrväinen, Tiittanen, &amp; Lanki, 2019; Song et al., 2022; Tyrväinen et al., 2014)</w:t>
      </w:r>
      <w:r w:rsidRPr="004356D7">
        <w:fldChar w:fldCharType="end"/>
      </w:r>
      <w:r>
        <w:t xml:space="preserve">. Key </w:t>
      </w:r>
      <w:r w:rsidRPr="004356D7">
        <w:t xml:space="preserve">attributes </w:t>
      </w:r>
      <w:r>
        <w:t>include</w:t>
      </w:r>
      <w:r w:rsidRPr="004356D7">
        <w:t xml:space="preserve"> abundance of vegetation, varied topography, proximity to water, and absence of roadways</w:t>
      </w:r>
      <w:r>
        <w:t xml:space="preserve"> </w:t>
      </w:r>
      <w:r w:rsidRPr="004356D7">
        <w:t xml:space="preserve">(De </w:t>
      </w:r>
      <w:proofErr w:type="spellStart"/>
      <w:r w:rsidRPr="004356D7">
        <w:t>Valck</w:t>
      </w:r>
      <w:proofErr w:type="spellEnd"/>
      <w:r w:rsidRPr="004356D7">
        <w:t xml:space="preserve"> et al., 2017).</w:t>
      </w:r>
    </w:p>
    <w:p w:rsidRPr="004356D7" w:rsidR="009F21C4" w:rsidP="009F21C4" w:rsidRDefault="009F21C4" w14:paraId="53AE1CF4" w14:textId="77777777">
      <w:r w:rsidRPr="00F63D07">
        <w:t>High</w:t>
      </w:r>
      <w:r w:rsidRPr="00481426">
        <w:t xml:space="preserve"> levels of </w:t>
      </w:r>
      <w:r w:rsidRPr="006B792A">
        <w:t xml:space="preserve">environmental </w:t>
      </w:r>
      <w:r w:rsidRPr="00481426">
        <w:t>noise, particularly in urban</w:t>
      </w:r>
      <w:r w:rsidRPr="004356D7">
        <w:t xml:space="preserve"> </w:t>
      </w:r>
      <w:r>
        <w:t>areas</w:t>
      </w:r>
      <w:r w:rsidRPr="004356D7">
        <w:t xml:space="preserve">, </w:t>
      </w:r>
      <w:r>
        <w:t>can impair</w:t>
      </w:r>
      <w:r w:rsidRPr="004356D7">
        <w:t xml:space="preserve"> cognitive functioning and hinder stress recovery, </w:t>
      </w:r>
      <w:r>
        <w:t>resulting</w:t>
      </w:r>
      <w:r w:rsidRPr="004356D7">
        <w:t xml:space="preserve"> </w:t>
      </w:r>
      <w:r>
        <w:t>in</w:t>
      </w:r>
      <w:r w:rsidRPr="004356D7">
        <w:t xml:space="preserve"> lower </w:t>
      </w:r>
      <w:r w:rsidRPr="006B792A">
        <w:t>perceived restorativeness</w:t>
      </w:r>
      <w:r>
        <w:t xml:space="preserve"> of a place</w:t>
      </w:r>
      <w:r w:rsidRPr="006B792A">
        <w:t xml:space="preserve"> </w:t>
      </w:r>
      <w:r w:rsidRPr="004356D7">
        <w:fldChar w:fldCharType="begin" w:fldLock="1"/>
      </w:r>
      <w:r>
        <w:instrText>ADDIN CSL_CITATION {"citationItems":[{"id":"ITEM-1","itemData":{"DOI":"10.1016/j.jenvp.2022.101775","ISSN":"15229610","abstract":"The beneficial association between nature contact and human health is often explained with psycho-evolutionary frameworks such as stress reduction theory and the savanna hypothesis. However, evidence is limited on how natural environments that are not green affect stress. One example is the desert, which does not offer affordances for nourishment or safety in an evolutionary sense. In this study, we determine the effect of a virtual reality (VR) exposure to a desert vs. green environment among 95 healthy adult male residents of El Paso, Texas. The procedure consisted of an acute stressor followed by random assignment to a 10 min VR experience (desert, green space, or office [control condition]) and a 40 min resting period. Participants in the desert condition showed significant reductions in salivary cortisol compared to participants in the office. Participants in the desert condition showed decreases in mean arterial pressure compared to participants in the control condition. Collectively, these findings suggest that factors beyond those proposed by psycho-evolutionary frameworks such as lived experiences and familiarity with landscapes may play a role in the health benefits of nature exposure.","author":[{"dropping-particle":"","family":"Yin","given":"Jie","non-dropping-particle":"","parse-names":false,"suffix":""},{"dropping-particle":"","family":"Bratman","given":"Gregory N.","non-dropping-particle":"","parse-names":false,"suffix":""},{"dropping-particle":"","family":"Browning","given":"Matthew H.E.M.","non-dropping-particle":"","parse-names":false,"suffix":""},{"dropping-particle":"","family":"Spengler","given":"John D.","non-dropping-particle":"","parse-names":false,"suffix":""},{"dropping-particle":"","family":"Olvera-Alvarez","given":"Hector A.","non-dropping-particle":"","parse-names":false,"suffix":""}],"container-title":"Journal of Environmental Psychology","id":"ITEM-1","issue":"February 2021","issued":{"date-parts":[["2022"]]},"page":"101775","publisher":"Elsevier Ltd","title":"Stress recovery from virtual exposure to a brown (desert) environment versus a green environment","type":"article-journal","volume":"81"},"uris":["http://www.mendeley.com/documents/?uuid=171c7bde-c990-49aa-8902-d7d63ac3accc"]},{"id":"ITEM-2","itemData":{"DOI":"10.3390/ijerph7031036","ISSN":"16604601","PMID":"20617017","abstract":"Research suggests that visual impressions of natural compared with urban environments facilitate recovery after psychological stress. To test whether auditory stimulation has similar effects, 40 subjects were exposed to sounds from nature or noisy environments after a stressful mental arithmetic task. Skin conductance level (SCL) was used to index sympathetic activation, and high frequency heart rate variability (HF HRV) was used to index parasympathetic activation. Although HF HRV showed no effects, SCL recovery tended to be faster during natural sound than noisy environments. These results suggest that nature sounds facilitate recovery from sympathetic activation after a psychological stressor. © 2010 by the author.","author":[{"dropping-particle":"","family":"Alvarsson","given":"Jesper J.","non-dropping-particle":"","parse-names":false,"suffix":""},{"dropping-particle":"","family":"Wiens","given":"Stefan","non-dropping-particle":"","parse-names":false,"suffix":""},{"dropping-particle":"","family":"Nilsson","given":"Mats E.","non-dropping-particle":"","parse-names":false,"suffix":""}],"container-title":"International Journal of Environmental Research and Public Health","id":"ITEM-2","issue":"3","issued":{"date-parts":[["2010"]]},"page":"1036-1046","title":"Stress recovery during exposure to nature sound and environmental noise","type":"article-journal","volume":"7"},"uris":["http://www.mendeley.com/documents/?uuid=fa8b444f-85d1-433a-9ea5-7772f13303a2"]}],"mendeley":{"formattedCitation":"(Alvarsson, Wiens, &amp; Nilsson, 2010; Yin, Bratman, Browning, Spengler, &amp; Olvera-Alvarez, 2022)","plainTextFormattedCitation":"(Alvarsson, Wiens, &amp; Nilsson, 2010; Yin, Bratman, Browning, Spengler, &amp; Olvera-Alvarez, 2022)","previouslyFormattedCitation":"(Alvarsson, Wiens, &amp; Nilsson, 2010; Yin, Bratman, Browning, Spengler, &amp; Olvera-Alvarez, 2022)"},"properties":{"noteIndex":0},"schema":"https://github.com/citation-style-language/schema/raw/master/csl-citation.json"}</w:instrText>
      </w:r>
      <w:r w:rsidRPr="004356D7">
        <w:fldChar w:fldCharType="separate"/>
      </w:r>
      <w:r w:rsidRPr="004356D7">
        <w:rPr>
          <w:noProof/>
        </w:rPr>
        <w:t>(Alvarsson, Wiens, &amp; Nilsson, 2010; Yin, Bratman, Browning, Spengler, &amp; Olvera-Alvarez, 2022)</w:t>
      </w:r>
      <w:r w:rsidRPr="004356D7">
        <w:fldChar w:fldCharType="end"/>
      </w:r>
      <w:r w:rsidRPr="004356D7">
        <w:t xml:space="preserve">. </w:t>
      </w:r>
      <w:r>
        <w:t>Conversely, q</w:t>
      </w:r>
      <w:r w:rsidRPr="004356D7">
        <w:t xml:space="preserve">uieter settings are more likely to be </w:t>
      </w:r>
      <w:r>
        <w:t>perceived</w:t>
      </w:r>
      <w:r w:rsidRPr="004356D7">
        <w:t xml:space="preserve"> as tranquil, and </w:t>
      </w:r>
      <w:r>
        <w:t>conducive to</w:t>
      </w:r>
      <w:r w:rsidRPr="004356D7">
        <w:t xml:space="preserve"> relaxation </w:t>
      </w:r>
      <w:r w:rsidRPr="004356D7">
        <w:fldChar w:fldCharType="begin" w:fldLock="1"/>
      </w:r>
      <w:r w:rsidRPr="004356D7">
        <w:instrText>ADDIN CSL_CITATION {"citationItems":[{"id":"ITEM-1","itemData":{"DOI":"10.1016/j.apacoust.2014.09.015","ISSN":"1872910X","abstract":"The UK has recently recognized the importance of tranquil spaces in the National Planning Policy Framework. This policy framework places considerable emphasis on sustainable development with the aim of making planning more streamlined, localized and less restrictive. Specifically it states that planning policies and decisions should aim to \"identify and protect areas of tranquillity which have remained relatively undisturbed by noise and are prized for their recreational and amenity value for this reason\". This is considered by some (e.g. National Park Authorities) to go beyond merely identifying quiet areas based on relatively low levels of mainly transportation noise, as the concept of tranquillity implies additionally a consideration of visual intrusion of man-made structures and buildings into an otherwise perceived natural landscape. In the first instance this paper reports on applying a method for predicting the perceived tranquillity of a place and using this approach to classify the level of tranquillity in existing areas. It then seeks to determine the impact of a new build, by taking the example of the construction of wind turbines in the countryside. For this purpose; noise level measurements, photographs and jury assessments of tranquillity at a medium sized land based wind turbine were made. It was then possible to calculate the decrement of noise levels and visual prominence with distance in order to determine the improvement of tranquillity rating with increasing range. The point at which tranquillity was restored in the environment allowed the calculation of the position of the footprint boundary.","author":[{"dropping-particle":"","family":"Watts","given":"Greg R.","non-dropping-particle":"","parse-names":false,"suffix":""},{"dropping-particle":"","family":"Pheasant","given":"Robert J.","non-dropping-particle":"","parse-names":false,"suffix":""}],"container-title":"Applied Acoustics","id":"ITEM-1","issued":{"date-parts":[["2015"]]},"page":"122-127","publisher":"Elsevier Ltd","title":"Identifying tranquil environments and quantifying impacts","type":"article-journal","volume":"89"},"uris":["http://www.mendeley.com/documents/?uuid=bb4bbd59-9216-4628-9848-1e41b149f895"]}],"mendeley":{"formattedCitation":"(Watts &amp; Pheasant, 2015)","plainTextFormattedCitation":"(Watts &amp; Pheasant, 2015)","previouslyFormattedCitation":"(Watts &amp; Pheasant, 2015)"},"properties":{"noteIndex":0},"schema":"https://github.com/citation-style-language/schema/raw/master/csl-citation.json"}</w:instrText>
      </w:r>
      <w:r w:rsidRPr="004356D7">
        <w:fldChar w:fldCharType="separate"/>
      </w:r>
      <w:r w:rsidRPr="004356D7">
        <w:rPr>
          <w:noProof/>
        </w:rPr>
        <w:t xml:space="preserve">(Watts &amp; Pheasant, </w:t>
      </w:r>
      <w:r w:rsidRPr="004356D7">
        <w:rPr>
          <w:noProof/>
        </w:rPr>
        <w:t>2015)</w:t>
      </w:r>
      <w:r w:rsidRPr="004356D7">
        <w:fldChar w:fldCharType="end"/>
      </w:r>
      <w:r w:rsidRPr="004356D7">
        <w:t xml:space="preserve">. </w:t>
      </w:r>
      <w:r>
        <w:t>Today, more than 20%</w:t>
      </w:r>
      <w:r w:rsidRPr="004356D7">
        <w:t xml:space="preserve"> of the European population</w:t>
      </w:r>
      <w:r>
        <w:t xml:space="preserve"> (112 million people)</w:t>
      </w:r>
      <w:r w:rsidRPr="004356D7">
        <w:t xml:space="preserve"> </w:t>
      </w:r>
      <w:r>
        <w:t>are</w:t>
      </w:r>
      <w:r w:rsidRPr="004356D7">
        <w:t xml:space="preserve"> exposed to</w:t>
      </w:r>
      <w:r>
        <w:t xml:space="preserve"> high levels of</w:t>
      </w:r>
      <w:r w:rsidRPr="004356D7">
        <w:t xml:space="preserve"> environmental noise</w:t>
      </w:r>
      <w:r>
        <w:t xml:space="preserve"> (EEA, 2025). Therefore</w:t>
      </w:r>
      <w:r w:rsidRPr="004356D7">
        <w:t>, researchers and policy makers have increasingly focused on the preservation of quiet places. In its “good practice guide on quiet areas” (EEA, 2014) the European Environment Agency</w:t>
      </w:r>
      <w:r>
        <w:t xml:space="preserve"> (EEA)</w:t>
      </w:r>
      <w:r w:rsidRPr="004356D7">
        <w:t xml:space="preserve"> </w:t>
      </w:r>
      <w:r>
        <w:t>defines</w:t>
      </w:r>
      <w:r w:rsidRPr="004356D7">
        <w:t xml:space="preserve"> a quietness suitability index (QSI) for specific </w:t>
      </w:r>
      <w:r>
        <w:t>places</w:t>
      </w:r>
      <w:r w:rsidRPr="004356D7">
        <w:t xml:space="preserve"> inside and outside urban areas </w:t>
      </w:r>
      <w:r>
        <w:t>and suggests</w:t>
      </w:r>
      <w:r w:rsidRPr="004356D7">
        <w:t xml:space="preserve"> thresholds for acoustic parameters of quiet areas in </w:t>
      </w:r>
      <w:r>
        <w:t xml:space="preserve">both </w:t>
      </w:r>
      <w:r w:rsidRPr="004356D7">
        <w:t xml:space="preserve">urban and </w:t>
      </w:r>
      <w:r>
        <w:t>rural</w:t>
      </w:r>
      <w:r w:rsidRPr="004356D7">
        <w:t xml:space="preserve"> settings.</w:t>
      </w:r>
      <w:r>
        <w:t xml:space="preserve"> </w:t>
      </w:r>
      <w:r w:rsidRPr="00761EF5">
        <w:t>However,</w:t>
      </w:r>
      <w:r w:rsidRPr="004356D7">
        <w:t xml:space="preserve"> noise pressure level </w:t>
      </w:r>
      <w:r w:rsidRPr="00B677AA">
        <w:t>alone does not determine</w:t>
      </w:r>
      <w:r w:rsidRPr="004356D7">
        <w:t xml:space="preserve"> perceived restorativeness. The type</w:t>
      </w:r>
      <w:r>
        <w:t xml:space="preserve"> and quality</w:t>
      </w:r>
      <w:r w:rsidRPr="004356D7">
        <w:t xml:space="preserve"> of sound </w:t>
      </w:r>
      <w:r w:rsidRPr="00B677AA">
        <w:t>also play a critical role</w:t>
      </w:r>
      <w:r w:rsidRPr="004356D7">
        <w:t xml:space="preserve">. </w:t>
      </w:r>
      <w:r>
        <w:t>Experimental</w:t>
      </w:r>
      <w:r w:rsidRPr="004356D7">
        <w:t xml:space="preserve"> studies </w:t>
      </w:r>
      <w:r>
        <w:t>using virtual reality</w:t>
      </w:r>
      <w:r w:rsidRPr="004356D7">
        <w:t xml:space="preserve"> </w:t>
      </w:r>
      <w:r>
        <w:t>(</w:t>
      </w:r>
      <w:r w:rsidRPr="004356D7">
        <w:t>VR</w:t>
      </w:r>
      <w:r>
        <w:t>)</w:t>
      </w:r>
      <w:r w:rsidRPr="004356D7">
        <w:t xml:space="preserve"> and qualitative interviews </w:t>
      </w:r>
      <w:r w:rsidRPr="00513D0A">
        <w:t>have consistently shown</w:t>
      </w:r>
      <w:r>
        <w:t xml:space="preserve"> </w:t>
      </w:r>
      <w:r w:rsidRPr="004356D7">
        <w:t>that natural sounds foster</w:t>
      </w:r>
      <w:r>
        <w:t xml:space="preserve"> </w:t>
      </w:r>
      <w:r w:rsidRPr="00513D0A">
        <w:t>psychological</w:t>
      </w:r>
      <w:r w:rsidRPr="004356D7">
        <w:t xml:space="preserve"> restoration and anthropogenic sounds </w:t>
      </w:r>
      <w:r>
        <w:t xml:space="preserve">tend to </w:t>
      </w:r>
      <w:r w:rsidRPr="004356D7">
        <w:t>impede it (e.g. Ratcliff et al., 2013</w:t>
      </w:r>
      <w:r>
        <w:t xml:space="preserve">; </w:t>
      </w:r>
      <w:r w:rsidRPr="004356D7">
        <w:t xml:space="preserve">Uebel et al., 2021; </w:t>
      </w:r>
      <w:r w:rsidRPr="002F00E9">
        <w:rPr>
          <w:noProof/>
        </w:rPr>
        <w:t>Li, Yuan, Sun, &amp; Sun, 2022</w:t>
      </w:r>
      <w:r>
        <w:rPr>
          <w:noProof/>
        </w:rPr>
        <w:t xml:space="preserve">; </w:t>
      </w:r>
      <w:r w:rsidRPr="004356D7">
        <w:t xml:space="preserve">Kawai et al., 2024). </w:t>
      </w:r>
    </w:p>
    <w:p w:rsidR="009F21C4" w:rsidP="009F21C4" w:rsidRDefault="009F21C4" w14:paraId="59999EA5" w14:textId="2D127C3D">
      <w:r>
        <w:t>To assess perceived restorativeness of a place, we relied on the</w:t>
      </w:r>
      <w:r w:rsidRPr="004356D7">
        <w:t xml:space="preserve"> Attention Restoration Theory (ART)</w:t>
      </w:r>
      <w:r>
        <w:t xml:space="preserve"> </w:t>
      </w:r>
      <w:r w:rsidRPr="004356D7">
        <w:t xml:space="preserve">formulated by </w:t>
      </w:r>
      <w:r w:rsidRPr="004356D7">
        <w:fldChar w:fldCharType="begin" w:fldLock="1"/>
      </w:r>
      <w:r w:rsidRPr="004356D7">
        <w:instrText>ADDIN CSL_CITATION {"citationItems":[{"id":"ITEM-1","itemData":{"author":[{"dropping-particle":"","family":"Kaplan","given":"Rachel","non-dropping-particle":"","parse-names":false,"suffix":""},{"dropping-particle":"","family":"Kaplan","given":"Stephen","non-dropping-particle":"","parse-names":false,"suffix":""}],"id":"ITEM-1","issued":{"date-parts":[["1989"]]},"publisher":"Cambridge University Press","publisher-place":"New York","title":"The experience of nature: A psychological perspective.","type":"book"},"uris":["http://www.mendeley.com/documents/?uuid=a7fab0f6-3c69-32f1-8002-a65415d78da5"]}],"mendeley":{"formattedCitation":"(R. Kaplan &amp; Kaplan, 1989)","plainTextFormattedCitation":"(R. Kaplan &amp; Kaplan, 1989)","previouslyFormattedCitation":"(R. Kaplan &amp; Kaplan, 1989)"},"properties":{"noteIndex":0},"schema":"https://github.com/citation-style-language/schema/raw/master/csl-citation.json"}</w:instrText>
      </w:r>
      <w:r w:rsidRPr="004356D7">
        <w:fldChar w:fldCharType="separate"/>
      </w:r>
      <w:r w:rsidRPr="004356D7">
        <w:rPr>
          <w:noProof/>
        </w:rPr>
        <w:t>(R. Kaplan &amp; Kaplan, 1989)</w:t>
      </w:r>
      <w:r w:rsidRPr="004356D7">
        <w:fldChar w:fldCharType="end"/>
      </w:r>
      <w:r w:rsidRPr="004356D7">
        <w:t xml:space="preserve">. </w:t>
      </w:r>
      <w:r>
        <w:t xml:space="preserve">This </w:t>
      </w:r>
      <w:r w:rsidRPr="00641390">
        <w:t xml:space="preserve">concept of </w:t>
      </w:r>
      <w:r>
        <w:t xml:space="preserve">psychological </w:t>
      </w:r>
      <w:r w:rsidRPr="00641390">
        <w:t>restoration</w:t>
      </w:r>
      <w:r w:rsidRPr="004356D7">
        <w:t xml:space="preserve"> specifies four main factors to identify restorative environments: fascination, being-away, extent, and compatibility. Fascination, defined as an effortless attention towards the environment, is</w:t>
      </w:r>
      <w:r>
        <w:t xml:space="preserve"> considered</w:t>
      </w:r>
      <w:r w:rsidRPr="00F63D07">
        <w:t xml:space="preserve"> central</w:t>
      </w:r>
      <w:r>
        <w:t xml:space="preserve"> to</w:t>
      </w:r>
      <w:r w:rsidRPr="00F63D07">
        <w:t xml:space="preserve"> restorative experience</w:t>
      </w:r>
      <w:r>
        <w:t xml:space="preserve">, while the other </w:t>
      </w:r>
      <w:r w:rsidRPr="00F63D07">
        <w:t xml:space="preserve">components </w:t>
      </w:r>
      <w:r w:rsidRPr="008E56D3">
        <w:t>reflect spatial richness, escape from routine, and alignment between environmental qualities and personal needs</w:t>
      </w:r>
      <w:r w:rsidRPr="004356D7">
        <w:t xml:space="preserve"> </w:t>
      </w:r>
      <w:r w:rsidRPr="004356D7">
        <w:fldChar w:fldCharType="begin" w:fldLock="1"/>
      </w:r>
      <w:r>
        <w:instrText>ADDIN CSL_CITATION {"citationItems":[{"id":"ITEM-1","itemData":{"DOI":"10.1016/0272-4944(95)90001-2","ISSN":"15229610","abstract":"Directed attention plays an important role in human information processing; its fatigue, in turn, has far-reaching consequences. Attention Restoration Theory provides an analysis of the kinds of experiences that lead to recovery from such fatigue. Natural environments turn out to be particularly rich in the characteristics necessary for restorative experiences. An integrative framework is proposed that places both directed attention and stress in the larger context of human-environment relationships. © 1995.","author":[{"dropping-particle":"","family":"Kaplan","given":"Stephen","non-dropping-particle":"","parse-names":false,"suffix":""}],"container-title":"Journal of Environmental Psychology","id":"ITEM-1","issue":"3","issued":{"date-parts":[["1995"]]},"page":"169-182","title":"The restorative benefits of nature: Toward an integrative framework","type":"article-journal","volume":"15"},"uris":["http://www.mendeley.com/documents/?uuid=69a53048-01bb-4137-ba22-79440763d6fd"]},{"id":"ITEM-2","itemData":{"DOI":"https://doi.org/10.1177/00139160121973106","abstract":"An analysis of the underlying similarities between the Eastern medita- tion tradition and attention restoration theory (ART) provides a basis for an expanded framework for studying directed attention. The focus of the analysis is the active role the individual can play in the preservation and recovery of the directed attention capacity. Two complementary strategies are presented that can help individuals more effectively manage their attentional resource. One strategy involves avoiding unnec- essary costs in terms of expenditure of directed attention. The other involves enhanc- ing the effect of restorative opportunities. Both strategies are hypothesized to be more effective if one gains generic knowledge, self-knowledge, and specific skills. The interplay between a more active form of mental involvement and the more passive approach of meditation appears to have far-reaching ramifications for managing directed attention.","author":[{"dropping-particle":"","family":"Kaplan","given":"Stephen","non-dropping-particle":"","parse-names":false,"suffix":""}],"container-title":"Environment and Behavior","id":"ITEM-2","issue":"4","issued":{"date-parts":[["2001"]]},"page":"480-506","title":"Meditation, Restoration, and the Management of Mental Fatigue","type":"article-journal","volume":"33"},"uris":["http://www.mendeley.com/documents/?uuid=929c7a87-4f87-48ad-b07c-3d3171628277"]}],"mendeley":{"formattedCitation":"(S. Kaplan, 1995, 2001)","plainTextFormattedCitation":"(S. Kaplan, 1995, 2001)","previouslyFormattedCitation":"(Kaplan, 1995, 2001)"},"properties":{"noteIndex":0},"schema":"https://github.com/citation-style-language/schema/raw/master/csl-citation.json"}</w:instrText>
      </w:r>
      <w:r w:rsidRPr="004356D7">
        <w:fldChar w:fldCharType="separate"/>
      </w:r>
      <w:r w:rsidRPr="000B53DF">
        <w:rPr>
          <w:noProof/>
        </w:rPr>
        <w:t>(S. Kaplan, 1995, 2001)</w:t>
      </w:r>
      <w:r w:rsidRPr="004356D7">
        <w:fldChar w:fldCharType="end"/>
      </w:r>
      <w:r w:rsidRPr="004356D7">
        <w:t>.</w:t>
      </w:r>
      <w:r>
        <w:t xml:space="preserve"> T</w:t>
      </w:r>
      <w:r w:rsidRPr="00F63D07">
        <w:t xml:space="preserve">he </w:t>
      </w:r>
      <w:r w:rsidRPr="000B351A">
        <w:t>four ART dimensions</w:t>
      </w:r>
      <w:r>
        <w:t xml:space="preserve"> are </w:t>
      </w:r>
      <w:r w:rsidRPr="000B351A">
        <w:t>captur</w:t>
      </w:r>
      <w:r>
        <w:t>ed with the</w:t>
      </w:r>
      <w:r w:rsidRPr="000B351A">
        <w:t xml:space="preserve"> </w:t>
      </w:r>
      <w:r w:rsidRPr="00F63D07">
        <w:t>Perceived Restorativeness Scale (PRS)</w:t>
      </w:r>
      <w:r>
        <w:t>, developed to evaluate</w:t>
      </w:r>
      <w:r w:rsidRPr="00F63D07">
        <w:t xml:space="preserve"> how individuals </w:t>
      </w:r>
      <w:r>
        <w:t>perceive the</w:t>
      </w:r>
      <w:r w:rsidRPr="00F63D07">
        <w:t xml:space="preserve"> restorative </w:t>
      </w:r>
      <w:r>
        <w:t xml:space="preserve">potential of </w:t>
      </w:r>
      <w:r w:rsidRPr="00F63D07">
        <w:t>environments</w:t>
      </w:r>
      <w:r>
        <w:t xml:space="preserve"> (</w:t>
      </w:r>
      <w:r w:rsidR="00E3109D">
        <w:t>Hartig et al., 1997)</w:t>
      </w:r>
      <w:r>
        <w:t>.</w:t>
      </w:r>
    </w:p>
    <w:p w:rsidR="009F21C4" w:rsidP="009F21C4" w:rsidRDefault="009F21C4" w14:paraId="75681042" w14:textId="77777777">
      <w:r>
        <w:t>Building</w:t>
      </w:r>
      <w:r w:rsidRPr="004356D7">
        <w:t xml:space="preserve"> on </w:t>
      </w:r>
      <w:r>
        <w:t xml:space="preserve">the </w:t>
      </w:r>
      <w:r w:rsidRPr="004356D7">
        <w:t xml:space="preserve">ART, Pheasant et al. </w:t>
      </w:r>
      <w:r w:rsidRPr="004356D7">
        <w:fldChar w:fldCharType="begin" w:fldLock="1"/>
      </w:r>
      <w:r w:rsidRPr="004356D7">
        <w:instrText>ADDIN CSL_CITATION {"citationItems":[{"id":"ITEM-1","itemData":{"DOI":"10.3813/AAA.918234","ISSN":"16101928","abstract":"In both urban and rural environments, 'tranquil space' is predominantly constructed through the sensory information received by the auditory and visual modalities. This paper reports the results of a study that set out to validate and further develop a 'Tranquillity Rating Predication Tool', previously proposed by the authors [Pheasant et al. JASA 123(3), 1446-1457 (2008)], which utilises the percentage of natural features contained within a scene and either of the noise indices Laimi or LAeq, as the key components. The results of the validation study show that when responding to combined audio-visual stimuli the A-weighted sound pressure level LAeq is most significantly related to the Tranquillity Rating. It is suggested that a modified measure of the visual composition of a scene incorporating contextual aspects is required. The findings of this work should be of particular interest to those charged with landscape management, such as the National Park Authorities, Regional Councils, and other agencies concerned with providing and maintaining public amenity. © S. Hirzel Verlag · EAA.","author":[{"dropping-particle":"","family":"Pheasant","given":"R. J.","non-dropping-particle":"","parse-names":false,"suffix":""},{"dropping-particle":"","family":"Watts","given":"G. R.","non-dropping-particle":"","parse-names":false,"suffix":""},{"dropping-particle":"V.","family":"Horoshenkov","given":"K.","non-dropping-particle":"","parse-names":false,"suffix":""}],"container-title":"Acta Acustica united with Acustica","id":"ITEM-1","issue":"6","issued":{"date-parts":[["2009"]]},"page":"1024-1031","title":"Validation of a Tranquillity Rating Prediction Tool","type":"article-journal","volume":"95"},"uris":["http://www.mendeley.com/documents/?uuid=b4b89a94-d43f-4ad0-8caf-8b29576dca28"]},{"id":"ITEM-2","itemData":{"DOI":"10.1121/1.2831735","ISSN":"0001-4966","PMID":"18345834","abstract":"Prior to this work no structured mechanism existed in the UK to evaluate the tranquillity of open spaces with respect to the characteristics of both acoustic and visual stimuli. This is largely due to the fact that within the context of “tranquil” environments, little is known about the interaction of the audio-visual modalities and how they combine to lead to the perception of tranquillity. This paper presents the findings of a study in which visual and acoustic data, captured from 11 English rural and urban landscapes, were used by 44 volunteers to make subjective assessments of both their perceived tranquillity of a location, and the loudness of five generic soundscape components. The results were then analyzed alongside objective measurements taken in the laboratory. It was found that the maximum sound pressure level (LAmax) and the percentage of natural features present at a location were the key factors influencing tranquillity. Engineering formulas for the tranquillity as a function of the noise level and proportion of the natural features are proposed.","author":[{"dropping-particle":"","family":"Pheasant","given":"Robert","non-dropping-particle":"","parse-names":false,"suffix":""},{"dropping-particle":"","family":"Horoshenkov","given":"Kirill","non-dropping-particle":"","parse-names":false,"suffix":""},{"dropping-particle":"","family":"Watts","given":"Greg","non-dropping-particle":"","parse-names":false,"suffix":""},{"dropping-particle":"","family":"Barrett","given":"Brendan","non-dropping-particle":"","parse-names":false,"suffix":""}],"container-title":"The Journal of the Acoustical Society of America","id":"ITEM-2","issue":"3","issued":{"date-parts":[["2008"]]},"page":"1446-1457","title":"The acoustic and visual factors influencing the construction of tranquil space in urban and rural environments tranquil spaces-quiet places?","type":"article-journal","volume":"123"},"uris":["http://www.mendeley.com/documents/?uuid=8c966e6f-281a-4acb-b9cc-90cfc93ef700"]}],"mendeley":{"formattedCitation":"(R. Pheasant, Horoshenkov, Watts, &amp; Barrett, 2008; R. J. Pheasant, Watts, &amp; Horoshenkov, 2009)","plainTextFormattedCitation":"(R. Pheasant, Horoshenkov, Watts, &amp; Barrett, 2008; R. J. Pheasant, Watts, &amp; Horoshenkov, 2009)","previouslyFormattedCitation":"(R. Pheasant, Horoshenkov, Watts, &amp; Barrett, 2008; R. J. Pheasant, Watts, &amp; Horoshenkov, 2009)"},"properties":{"noteIndex":0},"schema":"https://github.com/citation-style-language/schema/raw/master/csl-citation.json"}</w:instrText>
      </w:r>
      <w:r w:rsidRPr="004356D7">
        <w:fldChar w:fldCharType="separate"/>
      </w:r>
      <w:r w:rsidRPr="004356D7">
        <w:rPr>
          <w:noProof/>
        </w:rPr>
        <w:t>(R. Pheasant, Horoshenkov, Watts, &amp; Barrett, 2008; R. J. Pheasant, Watts, &amp; Horoshenkov, 2009)</w:t>
      </w:r>
      <w:r w:rsidRPr="004356D7">
        <w:fldChar w:fldCharType="end"/>
      </w:r>
      <w:r>
        <w:t xml:space="preserve"> included soundscape in the framework of psychological restoration with their</w:t>
      </w:r>
      <w:r w:rsidRPr="004356D7">
        <w:t xml:space="preserve"> concept of “tranquil places”, that is </w:t>
      </w:r>
      <w:r>
        <w:t>settings</w:t>
      </w:r>
      <w:r w:rsidRPr="004356D7">
        <w:t xml:space="preserve"> where natural sounds dominate over </w:t>
      </w:r>
      <w:r w:rsidRPr="008E56D3">
        <w:t xml:space="preserve">anthropogenic </w:t>
      </w:r>
      <w:r w:rsidRPr="004356D7">
        <w:t xml:space="preserve">noise, and </w:t>
      </w:r>
      <w:r w:rsidRPr="008E56D3">
        <w:t>visual elements are calming and unspoiled</w:t>
      </w:r>
      <w:r w:rsidRPr="004356D7">
        <w:t xml:space="preserve">. </w:t>
      </w:r>
      <w:r w:rsidRPr="00F63D07">
        <w:t xml:space="preserve">Their studies highlight the </w:t>
      </w:r>
      <w:r w:rsidRPr="008E56D3">
        <w:t>importance of harmony</w:t>
      </w:r>
      <w:r>
        <w:t xml:space="preserve"> </w:t>
      </w:r>
      <w:r w:rsidRPr="00F63D07">
        <w:t xml:space="preserve">between soundscapes and visual aesthetics, </w:t>
      </w:r>
      <w:r>
        <w:t>suggesting</w:t>
      </w:r>
      <w:r w:rsidRPr="00F63D07">
        <w:t xml:space="preserve"> that tranquillity arises from </w:t>
      </w:r>
      <w:r>
        <w:t>the interplay of</w:t>
      </w:r>
      <w:r w:rsidRPr="00F63D07">
        <w:t xml:space="preserve"> sensory harmony and the absence of disruptive, human-made elements. </w:t>
      </w:r>
      <w:r>
        <w:t xml:space="preserve">This underpins the relevance of assessing perceived soundscape quality beyond annoyance by certain noise sources. In a Swedish study on urban and suburban green spaces, Nilsson </w:t>
      </w:r>
      <w:r w:rsidRPr="002A32E4">
        <w:t>and Berglund (2006) assessed p</w:t>
      </w:r>
      <w:r w:rsidRPr="00CE5775">
        <w:t>erceived acoustic quality with a single item of “overall soundscape quality”, on a 5-point scale (1 = very bad to 5 = very good)</w:t>
      </w:r>
      <w:r w:rsidRPr="002A32E4">
        <w:t xml:space="preserve">. In the following, </w:t>
      </w:r>
      <w:r w:rsidRPr="002A32E4">
        <w:rPr>
          <w:rFonts w:cstheme="minorHAnsi"/>
        </w:rPr>
        <w:t>several</w:t>
      </w:r>
      <w:r w:rsidRPr="00072905">
        <w:rPr>
          <w:rFonts w:cstheme="minorHAnsi"/>
        </w:rPr>
        <w:t xml:space="preserve"> models have been developed to better characterize the auditory environments of urban settings using psychoacoustic characteristics, such as roughness, sharpness, fluctuation, and tonality (Axelsson et al., 2010; Farina and Pieretti, 2012; Torija et al., 2013; Farina, 2014; Aletta and Kang, 2018). In parallel, </w:t>
      </w:r>
      <w:r w:rsidRPr="00072905">
        <w:t xml:space="preserve">soundscape experts have worked toward standardising assessment methods for practical applications in urban planning (Fiebig and Schulte-Fortkamp, 2019). This effort resulted in the technical standard ISO TS 12913 published in </w:t>
      </w:r>
      <w:r w:rsidRPr="00072905">
        <w:t>2014 (part 1), 2018 (part 2) and 2019 (part 3), which provides a structured framework and validated scales for evaluating perceived soundscape</w:t>
      </w:r>
      <w:r w:rsidRPr="004356D7">
        <w:t xml:space="preserve"> quality </w:t>
      </w:r>
      <w:r>
        <w:t>through</w:t>
      </w:r>
      <w:r w:rsidRPr="004356D7">
        <w:t xml:space="preserve"> interviews or questionnaires.</w:t>
      </w:r>
      <w:r>
        <w:t xml:space="preserve"> </w:t>
      </w:r>
    </w:p>
    <w:p w:rsidR="009F21C4" w:rsidP="009F21C4" w:rsidRDefault="009F21C4" w14:paraId="469C6A1B" w14:textId="3E7C768F">
      <w:r w:rsidRPr="004356D7">
        <w:t>This study examined everyday restoration patterns of inhabitants of Switzerland</w:t>
      </w:r>
      <w:r>
        <w:t xml:space="preserve">, focusing on </w:t>
      </w:r>
      <w:r w:rsidRPr="004356D7">
        <w:t xml:space="preserve">the relationships between </w:t>
      </w:r>
      <w:r w:rsidRPr="006B792A">
        <w:t>perceived restorativeness</w:t>
      </w:r>
      <w:r>
        <w:t>, road traffic noise as a wide-spread environmental noise,</w:t>
      </w:r>
      <w:r w:rsidRPr="004356D7">
        <w:t xml:space="preserve"> and </w:t>
      </w:r>
      <w:r>
        <w:t>other</w:t>
      </w:r>
      <w:r w:rsidRPr="004356D7">
        <w:t xml:space="preserve"> environmental attributes.</w:t>
      </w:r>
      <w:r>
        <w:t xml:space="preserve"> To evaluate</w:t>
      </w:r>
      <w:r w:rsidRPr="00F63D07">
        <w:t xml:space="preserve"> how individuals </w:t>
      </w:r>
      <w:r>
        <w:t>perceive the</w:t>
      </w:r>
      <w:r w:rsidRPr="00F63D07">
        <w:t xml:space="preserve"> restorative </w:t>
      </w:r>
      <w:r>
        <w:t xml:space="preserve">potential of </w:t>
      </w:r>
      <w:r w:rsidRPr="00F63D07">
        <w:t>environments</w:t>
      </w:r>
      <w:r>
        <w:t>,</w:t>
      </w:r>
      <w:r w:rsidRPr="00F63D07">
        <w:t xml:space="preserve"> </w:t>
      </w:r>
      <w:r>
        <w:t>we use</w:t>
      </w:r>
      <w:r w:rsidR="00F91782">
        <w:t>d</w:t>
      </w:r>
      <w:r w:rsidRPr="00F63D07">
        <w:t xml:space="preserve"> the Perceived Restorativeness Scale (PRS)</w:t>
      </w:r>
      <w:r>
        <w:t xml:space="preserve">, </w:t>
      </w:r>
      <w:r w:rsidRPr="000B351A">
        <w:t>which captures the four ART dimensions.</w:t>
      </w:r>
      <w:r>
        <w:t xml:space="preserve"> Landscape experience is, however, not only a result of its physical characteristics but also influenced by individual perceptions (Hunziker et al., 2007). </w:t>
      </w:r>
      <w:r w:rsidRPr="001F099D">
        <w:t xml:space="preserve">A </w:t>
      </w:r>
      <w:r>
        <w:t>previous</w:t>
      </w:r>
      <w:r w:rsidRPr="001F099D">
        <w:t xml:space="preserve"> study </w:t>
      </w:r>
      <w:r>
        <w:t>by the authors</w:t>
      </w:r>
      <w:r w:rsidRPr="001F099D">
        <w:t xml:space="preserve"> (Garcia-Martin et al., 2025)</w:t>
      </w:r>
      <w:r w:rsidRPr="008064AA">
        <w:t xml:space="preserve"> found that</w:t>
      </w:r>
      <w:r>
        <w:t xml:space="preserve"> </w:t>
      </w:r>
      <w:r w:rsidRPr="005434AB">
        <w:t xml:space="preserve">the relationship between greenness and restoration was </w:t>
      </w:r>
      <w:r w:rsidRPr="008064AA">
        <w:t>mediated by the feeling of being in nature</w:t>
      </w:r>
      <w:r>
        <w:t xml:space="preserve">, </w:t>
      </w:r>
      <w:r w:rsidRPr="00FC2091">
        <w:t>a subjective perception that reflects how immersed individuals feel in natural surroundings</w:t>
      </w:r>
      <w:r>
        <w:t xml:space="preserve">. </w:t>
      </w:r>
      <w:r w:rsidRPr="00703E4E">
        <w:t>Building on this, we included this variable to explore how it help</w:t>
      </w:r>
      <w:r>
        <w:t>s to</w:t>
      </w:r>
      <w:r w:rsidRPr="00703E4E">
        <w:t xml:space="preserve"> explain variation in perceived restorativeness beyond what is captured by geospatial indicators alone.</w:t>
      </w:r>
      <w:r>
        <w:t xml:space="preserve"> In addition, w</w:t>
      </w:r>
      <w:r w:rsidRPr="001F099D">
        <w:t xml:space="preserve">e </w:t>
      </w:r>
      <w:r>
        <w:t>included</w:t>
      </w:r>
      <w:r w:rsidRPr="001F099D">
        <w:t xml:space="preserve"> a set of items related to sensorial perception</w:t>
      </w:r>
      <w:r w:rsidR="00F91782">
        <w:t>s</w:t>
      </w:r>
      <w:r w:rsidRPr="001F099D">
        <w:t xml:space="preserve"> (e.g., noticing sounds, scents, or visual elements</w:t>
      </w:r>
      <w:r>
        <w:t xml:space="preserve">). </w:t>
      </w:r>
      <w:r w:rsidRPr="00EE5794">
        <w:t>The inclusion of sensorial aspects is grounded in the idea that the senses provide a direct pathway for immersion in the environment, enabling active engagement with nature’s smells, sights, sounds, and textures</w:t>
      </w:r>
      <w:r>
        <w:t xml:space="preserve"> (</w:t>
      </w:r>
      <w:r w:rsidRPr="003A2C59">
        <w:t>McEwan et al., 2020; Richardson, Hallam &amp; Lumber, 2015</w:t>
      </w:r>
      <w:r>
        <w:t>)</w:t>
      </w:r>
      <w:r w:rsidRPr="00EE5794">
        <w:t>. We assume that noticing such sensorial aspects of the environment may enhance the perception of qualities considered restorative</w:t>
      </w:r>
      <w:r>
        <w:t xml:space="preserve">, </w:t>
      </w:r>
      <w:r w:rsidRPr="00EE5794">
        <w:t>such as fascination. Sensory experiences</w:t>
      </w:r>
      <w:r>
        <w:t xml:space="preserve">, </w:t>
      </w:r>
      <w:r w:rsidRPr="00EE5794">
        <w:t>such as pleasant natural scents or birdsong</w:t>
      </w:r>
      <w:r>
        <w:t xml:space="preserve">s, </w:t>
      </w:r>
      <w:r w:rsidRPr="00EE5794">
        <w:t xml:space="preserve">also contribute to tranquillity and psychological restoration, in ways not easily replicated by artificial environments (Kjellgren &amp; Buhrkall, 2010; Ratcliffe, </w:t>
      </w:r>
      <w:proofErr w:type="spellStart"/>
      <w:r w:rsidRPr="00EE5794">
        <w:t>Gatersleben</w:t>
      </w:r>
      <w:proofErr w:type="spellEnd"/>
      <w:r w:rsidRPr="00EE5794">
        <w:t xml:space="preserve"> &amp; Sowden, 2013). Moreover, the experience of beauty in nature, particularly through visual elements like colo</w:t>
      </w:r>
      <w:r>
        <w:t>u</w:t>
      </w:r>
      <w:r w:rsidRPr="00EE5794">
        <w:t>r and natural forms, has been shown to mediate the relationship between nature-connectedness and wellbeing (Zhang, Howell &amp; Iyer, 2014)</w:t>
      </w:r>
      <w:r>
        <w:t xml:space="preserve"> </w:t>
      </w:r>
      <w:r w:rsidRPr="005C39BB">
        <w:t xml:space="preserve">and deepen the restorative experience (Kjellgren &amp; Buhrkall, 2010). Finally, to assess the </w:t>
      </w:r>
      <w:r>
        <w:t>perceived soundscape, we used overall soundscape quality from Nilsson and Berglund (2006) and compared the results with stated noise annoyance and the detailed soundscape assessments according to ISO TS 12913-2.</w:t>
      </w:r>
    </w:p>
    <w:p w:rsidRPr="005C39BB" w:rsidR="000B21E6" w:rsidP="009F21C4" w:rsidRDefault="000B21E6" w14:paraId="7D6949F4" w14:textId="43A9C005">
      <w:r>
        <w:t>We addressed</w:t>
      </w:r>
      <w:r w:rsidRPr="004356D7">
        <w:t xml:space="preserve"> three </w:t>
      </w:r>
      <w:r>
        <w:t xml:space="preserve">research </w:t>
      </w:r>
      <w:r w:rsidRPr="004356D7">
        <w:t xml:space="preserve">questions: (1) What are the </w:t>
      </w:r>
      <w:r>
        <w:t>geospatial</w:t>
      </w:r>
      <w:r w:rsidRPr="004356D7">
        <w:t xml:space="preserve"> characteristics of places selected for everyday restoration? (2) How</w:t>
      </w:r>
      <w:r>
        <w:t xml:space="preserve"> does road traffic noise influence perceived soundscape and restorativeness of these places?</w:t>
      </w:r>
      <w:r w:rsidRPr="004356D7">
        <w:t xml:space="preserve"> and (3) </w:t>
      </w:r>
      <w:r w:rsidRPr="009961B9">
        <w:t>To what extent</w:t>
      </w:r>
      <w:r w:rsidRPr="009961B9" w:rsidDel="009961B9">
        <w:t xml:space="preserve"> </w:t>
      </w:r>
      <w:r w:rsidRPr="004356D7">
        <w:t xml:space="preserve">can the </w:t>
      </w:r>
      <w:r w:rsidRPr="006B792A">
        <w:t xml:space="preserve">perceived </w:t>
      </w:r>
      <w:r w:rsidRPr="004356D7">
        <w:t>restorativeness of a place be predicted with its physical characteristics</w:t>
      </w:r>
      <w:r>
        <w:t xml:space="preserve">, </w:t>
      </w:r>
      <w:r w:rsidRPr="009961B9">
        <w:t>and how do perceptual variables</w:t>
      </w:r>
      <w:r>
        <w:t xml:space="preserve"> (feeling of being in nature, soundscape quality, sensory perceptions) </w:t>
      </w:r>
      <w:r w:rsidRPr="009961B9">
        <w:t>mediate this relationship</w:t>
      </w:r>
      <w:r w:rsidRPr="004356D7">
        <w:t xml:space="preserve">? For simplicity, we use the expression “green space” </w:t>
      </w:r>
      <w:r w:rsidRPr="009961B9">
        <w:t>throughout</w:t>
      </w:r>
      <w:r w:rsidRPr="004356D7">
        <w:t xml:space="preserve"> the manuscript, </w:t>
      </w:r>
      <w:r>
        <w:t>to refer to</w:t>
      </w:r>
      <w:r w:rsidRPr="004356D7">
        <w:t xml:space="preserve"> any (semi)natural area visit</w:t>
      </w:r>
      <w:r>
        <w:t>ed</w:t>
      </w:r>
      <w:r w:rsidRPr="004356D7">
        <w:t xml:space="preserve"> for recreation</w:t>
      </w:r>
      <w:r>
        <w:t>, including</w:t>
      </w:r>
      <w:r w:rsidRPr="004356D7">
        <w:t xml:space="preserve"> urban parks, forests, agricultural land</w:t>
      </w:r>
      <w:r>
        <w:t xml:space="preserve">, and </w:t>
      </w:r>
      <w:r w:rsidRPr="004356D7">
        <w:t>shores of water bodies.</w:t>
      </w:r>
    </w:p>
    <w:p w:rsidR="009F21C4" w:rsidP="009F21C4" w:rsidRDefault="009F21C4" w14:paraId="799F5955" w14:textId="77777777"/>
    <w:p w:rsidRPr="004356D7" w:rsidR="009F21C4" w:rsidP="009F21C4" w:rsidRDefault="009F21C4" w14:paraId="713315AD" w14:textId="77777777">
      <w:pPr>
        <w:pStyle w:val="berschrift2"/>
      </w:pPr>
      <w:r w:rsidRPr="004356D7">
        <w:t xml:space="preserve">2. Methods and materials </w:t>
      </w:r>
    </w:p>
    <w:p w:rsidRPr="004356D7" w:rsidR="009F21C4" w:rsidP="009F21C4" w:rsidRDefault="009F21C4" w14:paraId="4FD37B2B" w14:textId="77777777">
      <w:r w:rsidRPr="004356D7">
        <w:t xml:space="preserve">This study was based on a country-wide participatory mapping survey conducted among Swiss </w:t>
      </w:r>
      <w:r w:rsidRPr="00481426">
        <w:t xml:space="preserve">residents. </w:t>
      </w:r>
      <w:r>
        <w:t>In t</w:t>
      </w:r>
      <w:r w:rsidRPr="00481426">
        <w:t>he survey</w:t>
      </w:r>
      <w:r>
        <w:t>,</w:t>
      </w:r>
      <w:r w:rsidRPr="00481426">
        <w:t xml:space="preserve"> participants were asked about the perceived restorativeness of the place of their last outdoor activity and its geographical location. The responses were integrated with the</w:t>
      </w:r>
      <w:r w:rsidRPr="004356D7">
        <w:t xml:space="preserve"> quantitative spatial information (biophysical landscape characteristics, referred to as metrics) on the visited locations, obtained from </w:t>
      </w:r>
      <w:r>
        <w:t>spatial</w:t>
      </w:r>
      <w:r w:rsidRPr="004356D7">
        <w:t xml:space="preserve"> and remote sensing data (referred to as geodata), and subsequently analysed to investigate the relations between the objective (geodata-based) features of a place and their perceived (subjective) restorativeness.</w:t>
      </w:r>
    </w:p>
    <w:p w:rsidRPr="004356D7" w:rsidR="009F21C4" w:rsidP="009F21C4" w:rsidRDefault="009F21C4" w14:paraId="7F28FB0E" w14:textId="77777777"/>
    <w:p w:rsidRPr="004356D7" w:rsidR="009F21C4" w:rsidP="009F21C4" w:rsidRDefault="009F21C4" w14:paraId="62345181" w14:textId="77777777">
      <w:pPr>
        <w:pStyle w:val="berschrift3"/>
      </w:pPr>
      <w:r w:rsidRPr="004356D7">
        <w:t>2.1 Study area</w:t>
      </w:r>
    </w:p>
    <w:p w:rsidRPr="001472E1" w:rsidR="009F21C4" w:rsidP="009F21C4" w:rsidRDefault="009F21C4" w14:paraId="0C27A0A7" w14:textId="02E88F74">
      <w:r w:rsidRPr="004356D7">
        <w:t>Switzerland is an Alpine country with almost 9 million inhabitants</w:t>
      </w:r>
      <w:r>
        <w:t>,</w:t>
      </w:r>
      <w:r w:rsidRPr="004356D7">
        <w:t xml:space="preserve"> </w:t>
      </w:r>
      <w:r>
        <w:t>yet</w:t>
      </w:r>
      <w:r w:rsidRPr="004356D7">
        <w:t xml:space="preserve"> 75% live in the lowlands in urban and </w:t>
      </w:r>
      <w:proofErr w:type="spellStart"/>
      <w:r w:rsidRPr="004356D7">
        <w:t>periurban</w:t>
      </w:r>
      <w:proofErr w:type="spellEnd"/>
      <w:r w:rsidRPr="004356D7">
        <w:t xml:space="preserve"> areas </w:t>
      </w:r>
      <w:r>
        <w:t>with a</w:t>
      </w:r>
      <w:r w:rsidRPr="004356D7">
        <w:t xml:space="preserve"> population density of 440 inhabitants per km</w:t>
      </w:r>
      <w:r w:rsidRPr="004356D7">
        <w:rPr>
          <w:vertAlign w:val="superscript"/>
        </w:rPr>
        <w:t>2</w:t>
      </w:r>
      <w:r w:rsidRPr="004356D7">
        <w:t xml:space="preserve">. </w:t>
      </w:r>
      <w:r>
        <w:t xml:space="preserve">There are three official languages which represent geographical regions: German (northern and eastern Switzerland), French (western Switzerland) and Italian (southern Switzerland). </w:t>
      </w:r>
      <w:r w:rsidR="000B21E6">
        <w:t>T</w:t>
      </w:r>
      <w:r w:rsidRPr="004356D7">
        <w:t xml:space="preserve">he Federal Office for the Environment </w:t>
      </w:r>
      <w:r w:rsidRPr="004356D7">
        <w:fldChar w:fldCharType="begin" w:fldLock="1"/>
      </w:r>
      <w:r w:rsidRPr="004356D7">
        <w:instrText>ADDIN CSL_CITATION {"citationItems":[{"id":"ITEM-1","itemData":{"URL":"https://www.bafu.admin.ch/bafu/de/home/themen/laerm/fachinformationen/laermbelastung/stand-der-laermbelastung-in-der-schweiz.html","accessed":{"date-parts":[["2024","9","25"]]},"author":[{"dropping-particle":"","family":"BAFU","given":"","non-dropping-particle":"","parse-names":false,"suffix":""}],"id":"ITEM-1","issued":{"date-parts":[["2018"]]},"title":"Stand der Lärmbelastung in der Schweiz","type":"webpage"},"uris":["http://www.mendeley.com/documents/?uuid=b504bd13-2fb0-389d-b49a-a87c140aeebf"]}],"mendeley":{"formattedCitation":"(BAFU, 2018b)","manualFormatting":"(BAFU, 2018b)","plainTextFormattedCitation":"(BAFU, 2018b)","previouslyFormattedCitation":"(BAFU, 2018b)"},"properties":{"noteIndex":0},"schema":"https://github.com/citation-style-language/schema/raw/master/csl-citation.json"}</w:instrText>
      </w:r>
      <w:r w:rsidRPr="004356D7">
        <w:fldChar w:fldCharType="separate"/>
      </w:r>
      <w:r w:rsidRPr="004356D7">
        <w:rPr>
          <w:noProof/>
        </w:rPr>
        <w:t>(BAFU, 2018b)</w:t>
      </w:r>
      <w:r w:rsidRPr="004356D7">
        <w:fldChar w:fldCharType="end"/>
      </w:r>
      <w:r w:rsidR="000B21E6">
        <w:t xml:space="preserve"> counts</w:t>
      </w:r>
      <w:r w:rsidRPr="004356D7">
        <w:t xml:space="preserve"> about 1.1 million inhabitants exposed</w:t>
      </w:r>
      <w:r>
        <w:t xml:space="preserve"> to</w:t>
      </w:r>
      <w:r w:rsidRPr="004356D7">
        <w:t xml:space="preserve"> day-time traffic noise levels above the tolerable limits according to the Federal Ordinance of Noise Abatement, which is 60 dB (</w:t>
      </w:r>
      <w:proofErr w:type="spellStart"/>
      <w:r w:rsidRPr="004356D7">
        <w:t>L</w:t>
      </w:r>
      <w:r w:rsidRPr="004356D7">
        <w:rPr>
          <w:vertAlign w:val="subscript"/>
        </w:rPr>
        <w:t>day</w:t>
      </w:r>
      <w:proofErr w:type="spellEnd"/>
      <w:r w:rsidRPr="004356D7">
        <w:t xml:space="preserve">) for pure residential areas. At the same time, </w:t>
      </w:r>
      <w:r w:rsidRPr="00070EFA">
        <w:t>outdoor physical activity is deeply embedded in Swiss culture, with many residents regularly engaging in nature-based recreation for both physical and mental well-being</w:t>
      </w:r>
      <w:r w:rsidRPr="004356D7">
        <w:t xml:space="preserve"> </w:t>
      </w:r>
      <w:r w:rsidRPr="004356D7">
        <w:fldChar w:fldCharType="begin" w:fldLock="1"/>
      </w:r>
      <w:r w:rsidRPr="004356D7">
        <w:instrText>ADDIN CSL_CITATION {"citationItems":[{"id":"ITEM-1","itemData":{"author":[{"dropping-particle":"","family":"Bundesamt für Sport BASPO","given":"","non-dropping-particle":"","parse-names":false,"suffix":""}],"container-title":"Observatorium Sport und Bewegung Schweiz","id":"ITEM-1","issued":{"date-parts":[["2020"]]},"page":"64","title":"Sport Schweiz 2020","type":"article-journal"},"uris":["http://www.mendeley.com/documents/?uuid=b654aace-6a09-4448-82ed-d1ac896a771a"]}],"mendeley":{"formattedCitation":"(Bundesamt für Sport BASPO, 2020)","plainTextFormattedCitation":"(Bundesamt für Sport BASPO, 2020)","previouslyFormattedCitation":"(Bundesamt für Sport BASPO, 2020)"},"properties":{"noteIndex":0},"schema":"https://github.com/citation-style-language/schema/raw/master/csl-citation.json"}</w:instrText>
      </w:r>
      <w:r w:rsidRPr="004356D7">
        <w:fldChar w:fldCharType="separate"/>
      </w:r>
      <w:r w:rsidRPr="004356D7">
        <w:rPr>
          <w:noProof/>
        </w:rPr>
        <w:t>(Bundesamt für Sport BASPO, 2020)</w:t>
      </w:r>
      <w:r w:rsidRPr="004356D7">
        <w:fldChar w:fldCharType="end"/>
      </w:r>
      <w:r w:rsidRPr="004356D7">
        <w:t xml:space="preserve">. </w:t>
      </w:r>
    </w:p>
    <w:p w:rsidRPr="004356D7" w:rsidR="009F21C4" w:rsidP="009F21C4" w:rsidRDefault="009F21C4" w14:paraId="674AD186" w14:textId="77777777"/>
    <w:p w:rsidRPr="004356D7" w:rsidR="009F21C4" w:rsidP="009F21C4" w:rsidRDefault="009F21C4" w14:paraId="3C54FDFC" w14:textId="77777777">
      <w:pPr>
        <w:pStyle w:val="berschrift3"/>
      </w:pPr>
      <w:r w:rsidRPr="004356D7">
        <w:t xml:space="preserve">2.2 Data collection and preparation </w:t>
      </w:r>
    </w:p>
    <w:p w:rsidRPr="004356D7" w:rsidR="009F21C4" w:rsidP="009F21C4" w:rsidRDefault="009F21C4" w14:paraId="23A09380" w14:textId="77777777">
      <w:r w:rsidRPr="0045527A">
        <w:t xml:space="preserve">Data was collected via an online participatory mapping survey targeting residents of urban, peri-urban, and rural areas across Switzerland. Respondents were selected using a stratified random sampling method, considering the greenness and noise exposure of their home locations, as well as demographic factors such as age, gender, and language region. To ensure a focused analysis on road traffic noise, individuals living in areas with high exposure to aircraft and railway noise were excluded from the survey. </w:t>
      </w:r>
      <w:r w:rsidRPr="004356D7">
        <w:t xml:space="preserve">The survey was conducted using </w:t>
      </w:r>
      <w:proofErr w:type="spellStart"/>
      <w:r w:rsidRPr="004356D7">
        <w:t>Maptionnaire</w:t>
      </w:r>
      <w:proofErr w:type="spellEnd"/>
      <w:r>
        <w:t xml:space="preserve"> software</w:t>
      </w:r>
      <w:r w:rsidRPr="004356D7">
        <w:t xml:space="preserve"> (</w:t>
      </w:r>
      <w:hyperlink w:history="1" r:id="rId15">
        <w:r w:rsidRPr="004356D7">
          <w:rPr>
            <w:rStyle w:val="Hyperlink"/>
          </w:rPr>
          <w:t>https://maptionnaire.com</w:t>
        </w:r>
      </w:hyperlink>
      <w:r w:rsidRPr="004356D7">
        <w:t xml:space="preserve">). Participants were asked to map the location of their </w:t>
      </w:r>
      <w:r w:rsidRPr="00614F5F">
        <w:t xml:space="preserve">most recent </w:t>
      </w:r>
      <w:r w:rsidRPr="004356D7">
        <w:t xml:space="preserve">outdoor activity (referred to as restorative location, RL) </w:t>
      </w:r>
      <w:r w:rsidRPr="006E662A">
        <w:t xml:space="preserve">and provide information on the </w:t>
      </w:r>
      <w:r w:rsidRPr="004356D7">
        <w:t xml:space="preserve">type and </w:t>
      </w:r>
      <w:r w:rsidRPr="004356D7">
        <w:t>duration</w:t>
      </w:r>
      <w:r>
        <w:t xml:space="preserve"> of the activity. </w:t>
      </w:r>
      <w:r w:rsidRPr="006E662A">
        <w:t>In addition, they were asked</w:t>
      </w:r>
      <w:r>
        <w:t xml:space="preserve"> to evaluate</w:t>
      </w:r>
      <w:r w:rsidRPr="004356D7">
        <w:t xml:space="preserve"> the perceived restorativeness of the </w:t>
      </w:r>
      <w:r>
        <w:t>location</w:t>
      </w:r>
      <w:r w:rsidRPr="004356D7">
        <w:t>,</w:t>
      </w:r>
      <w:r>
        <w:t xml:space="preserve"> rate their </w:t>
      </w:r>
      <w:r w:rsidRPr="00B535AA">
        <w:t>feeling of being in nature</w:t>
      </w:r>
      <w:r>
        <w:t>, sensory perceptions and overall soundscape quality,</w:t>
      </w:r>
      <w:r w:rsidRPr="004356D7">
        <w:t xml:space="preserve"> </w:t>
      </w:r>
      <w:r>
        <w:t>specify</w:t>
      </w:r>
      <w:r w:rsidRPr="00535B4F">
        <w:t xml:space="preserve"> the reasons</w:t>
      </w:r>
      <w:r>
        <w:t xml:space="preserve"> for</w:t>
      </w:r>
      <w:r w:rsidRPr="00535B4F">
        <w:t xml:space="preserve"> cho</w:t>
      </w:r>
      <w:r>
        <w:t>osing</w:t>
      </w:r>
      <w:r w:rsidRPr="00535B4F">
        <w:t xml:space="preserve"> the location</w:t>
      </w:r>
      <w:r>
        <w:t xml:space="preserve">, </w:t>
      </w:r>
      <w:r w:rsidRPr="006E662A">
        <w:t>and indicate how frequently they visit it</w:t>
      </w:r>
      <w:r>
        <w:t xml:space="preserve"> </w:t>
      </w:r>
      <w:r w:rsidRPr="00535B4F">
        <w:t>(García-Martín</w:t>
      </w:r>
      <w:r w:rsidRPr="00535B4F">
        <w:rPr>
          <w:iCs/>
        </w:rPr>
        <w:t xml:space="preserve"> and Tobias, 2025).</w:t>
      </w:r>
      <w:r w:rsidRPr="00535B4F">
        <w:rPr>
          <w:i/>
          <w:iCs/>
        </w:rPr>
        <w:t xml:space="preserve"> </w:t>
      </w:r>
      <w:r>
        <w:t>I</w:t>
      </w:r>
      <w:r w:rsidRPr="004356D7">
        <w:t>n order to prevent bias towards "high-quality" environments</w:t>
      </w:r>
      <w:r>
        <w:t>,</w:t>
      </w:r>
      <w:r w:rsidRPr="004356D7">
        <w:t xml:space="preserve"> </w:t>
      </w:r>
      <w:r>
        <w:t>we</w:t>
      </w:r>
      <w:r w:rsidRPr="004356D7">
        <w:t xml:space="preserve"> inquired about the most recent outdoor restorative location</w:t>
      </w:r>
      <w:r>
        <w:t>,</w:t>
      </w:r>
      <w:r w:rsidRPr="004356D7">
        <w:t xml:space="preserve"> instead of the favourite or the most frequently visited place as other authors</w:t>
      </w:r>
      <w:r>
        <w:t xml:space="preserve"> have done</w:t>
      </w:r>
      <w:r w:rsidRPr="004356D7">
        <w:t xml:space="preserve">, e.g., </w:t>
      </w:r>
      <w:r w:rsidRPr="004356D7">
        <w:fldChar w:fldCharType="begin" w:fldLock="1"/>
      </w:r>
      <w:r w:rsidRPr="004356D7">
        <w:instrText>ADDIN CSL_CITATION {"citationItems":[{"id":"ITEM-1","itemData":{"DOI":"10.1016/j.healthplace.2007.10.008","ISSN":"13538292","PMID":"18037332","abstract":"The study was based on the answers to a mailed questionnaire of a simple random sample of respondents from two cities (Helsinki, Tampere) in Finland. Ten determinants of restorative experiences in favorite places (≤15 km from home; n=1089) were effective. These determinants included \"immediate\" use of the favorite place (duration and frequency), personal background of nature experiences (nature orientedness, nature hobbies, childhood nature experiences), and situational factors in life, which were related to stress (hassles at work and with money, satisfaction with life) and to social relations (uplifts of social relations, visiting alone vs. in company). Different variables were associated with restorative experiences in different favorite settings (extensively managed nature areas, built-up green spaces, waterside environments, exercise and activity/hobby areas, and indoor and outdoor urban areas). The concept of \"favorite place prescriptions\" is introduced as an analogy to \"exercise prescriptions\" in primary healthcare. © 2007 Elsevier Ltd. All rights reserved.","author":[{"dropping-particle":"","family":"Korpela","given":"Kalevi M.","non-dropping-particle":"","parse-names":false,"suffix":""},{"dropping-particle":"","family":"Ylén","given":"Matti","non-dropping-particle":"","parse-names":false,"suffix":""},{"dropping-particle":"","family":"Tyrväinen","given":"Liisa","non-dropping-particle":"","parse-names":false,"suffix":""},{"dropping-particle":"","family":"Silvennoinen","given":"Harri","non-dropping-particle":"","parse-names":false,"suffix":""}],"container-title":"Health and Place","id":"ITEM-1","issue":"4","issued":{"date-parts":[["2008"]]},"page":"636-652","title":"Determinants of restorative experiences in everyday favorite places","type":"article-journal","volume":"14"},"uris":["http://www.mendeley.com/documents/?uuid=bbb878e6-f8b0-4c4b-9445-d4ce3d2e29e6"]},{"id":"ITEM-2","itemData":{"DOI":"10.1080/02815739708730435","ISSN":"02815737","abstract":"Restorative environments help renew psychological resources depleted in environments that do not fully support intended functions. The design of restorative environments can be aided and underlying theory elaborated with a means for measuring psychological factors thought to work in restorative experiences. This paper reports on four studies carried out to develop such a measure, the Perceived Restorativeness Scale (PRS). Each study employed several strategies for assessing reliability and validity. Factor analysis was used to examine the stability of the measure's factor structure across different sites and studies. To assess criterion, convergent, and discriminant validities, measures of emotional states and other environmental qualities were also completed for each site. The sites selected for evaluation differed on theoretically relevant dimensions (natural‐urban; outdoor‐indoor), enabling checks on the PRS's sensitivity to meaningful differences among environments. The results were consistent across the studies, which also involved different subject populations (American, Swedish, Finnish) and presentation modes (on‐site, video, photographic slides). Although the factor analytic results introduce some interpretive qualifications, substantial validity coefficients and sensitivity to meaningful differences between sites speak to the utility of the measure. © 1997 Taylor &amp; Francis Group, LLC.","author":[{"dropping-particle":"","family":"Hartig","given":"Terry","non-dropping-particle":"","parse-names":false,"suffix":""},{"dropping-particle":"","family":"Korpela","given":"Kalevi","non-dropping-particle":"","parse-names":false,"suffix":""},{"dropping-particle":"","family":"Evans","given":"Gary W.","non-dropping-particle":"","parse-names":false,"suffix":""},{"dropping-particle":"","family":"Gärling","given":"Tommy","non-dropping-particle":"","parse-names":false,"suffix":""}],"container-title":"Scandinavian Housing and Planning Research","id":"ITEM-2","issue":"4","issued":{"date-parts":[["1997"]]},"page":"175-194","title":"A measure of restorative quality in environments","type":"article-journal","volume":"14"},"uris":["http://www.mendeley.com/documents/?uuid=3cf9d1a5-6c5d-4cab-af8e-56fd6e5fd73d"]},{"id":"ITEM-3","itemData":{"DOI":"10.1016/j.jenvp.2013.12.005","ISSN":"02724944","abstract":"This study investigated the psychological (perceived restorativeness, subjective vitality, mood, creativity) and physiological (salivary cortisol concentration) effects of short-term visits to urban nature environments. Seventy-seven participants visited three different types of urban areas; a built-up city centre (as a control environment), an urban park, and urban woodland located in Helsinki, the capital of Finland. Our results show that the large urban park and extensively managed urban woodland had almost the same positive influence, but the overall perceived restorativeness was higher in the woodland after the experiment. The findings suggest that even short-term visits to nature areas have positive effects on perceived stress relief compared to built-up environment. The salivary cortisol level decreased in a similar fashion in all three urban environments during the experiment. The relations between psychological measures and physiological measures, as well as the influence of nature exposure on different groups of people, need to be studied further. © 2013 Elsevier Ltd.","author":[{"dropping-particle":"","family":"Tyrväinen","given":"Liisa","non-dropping-particle":"","parse-names":false,"suffix":""},{"dropping-particle":"","family":"Ojala","given":"Ann","non-dropping-particle":"","parse-names":false,"suffix":""},{"dropping-particle":"","family":"Korpela","given":"Kalevi","non-dropping-particle":"","parse-names":false,"suffix":""},{"dropping-particle":"","family":"Lanki","given":"Timo","non-dropping-particle":"","parse-names":false,"suffix":""},{"dropping-particle":"","family":"Tsunetsugu","given":"Yuko","non-dropping-particle":"","parse-names":false,"suffix":""},{"dropping-particle":"","family":"Kagawa","given":"Takahide","non-dropping-particle":"","parse-names":false,"suffix":""}],"container-title":"Journal of Environmental Psychology","id":"ITEM-3","issued":{"date-parts":[["2014"]]},"page":"1-9","publisher":"Elsevier Ltd","title":"The influence of urban green environments on stress relief measures: A field experiment","type":"article-journal","volume":"38"},"uris":["http://www.mendeley.com/documents/?uuid=f9869aea-3ff9-4816-80b4-7842d3250a75"]}],"mendeley":{"formattedCitation":"(Hartig et al., 1997; Korpela et al., 2008; Tyrväinen et al., 2014)","plainTextFormattedCitation":"(Hartig et al., 1997; Korpela et al., 2008; Tyrväinen et al., 2014)","previouslyFormattedCitation":"(Hartig et al., 1997; Korpela et al., 2008; Tyrväinen et al., 2014)"},"properties":{"noteIndex":0},"schema":"https://github.com/citation-style-language/schema/raw/master/csl-citation.json"}</w:instrText>
      </w:r>
      <w:r w:rsidRPr="004356D7">
        <w:fldChar w:fldCharType="separate"/>
      </w:r>
      <w:r w:rsidRPr="004356D7">
        <w:rPr>
          <w:noProof/>
        </w:rPr>
        <w:t>(Hartig et al., 1997; Korpela et al., 2008; Tyrväinen et al., 2014)</w:t>
      </w:r>
      <w:r w:rsidRPr="004356D7">
        <w:fldChar w:fldCharType="end"/>
      </w:r>
      <w:r>
        <w:t xml:space="preserve">. </w:t>
      </w:r>
      <w:r w:rsidRPr="004356D7">
        <w:t>Two survey campaigns were conducted in spring and summer 2022</w:t>
      </w:r>
      <w:r>
        <w:t>,</w:t>
      </w:r>
      <w:r w:rsidRPr="004356D7">
        <w:t xml:space="preserve"> </w:t>
      </w:r>
      <w:r>
        <w:t xml:space="preserve">each targeting </w:t>
      </w:r>
      <w:r w:rsidRPr="004356D7">
        <w:t>10</w:t>
      </w:r>
      <w:r>
        <w:t>,</w:t>
      </w:r>
      <w:r w:rsidRPr="004356D7">
        <w:t xml:space="preserve">000 </w:t>
      </w:r>
      <w:r>
        <w:t>residents</w:t>
      </w:r>
      <w:r w:rsidRPr="004356D7">
        <w:t xml:space="preserve"> of Switzerland</w:t>
      </w:r>
      <w:r>
        <w:t>.</w:t>
      </w:r>
      <w:r w:rsidRPr="004356D7">
        <w:t xml:space="preserve"> </w:t>
      </w:r>
      <w:r>
        <w:t>R</w:t>
      </w:r>
      <w:r w:rsidRPr="004356D7">
        <w:t>ecords</w:t>
      </w:r>
      <w:r>
        <w:t xml:space="preserve"> were excluded if</w:t>
      </w:r>
      <w:r w:rsidRPr="004356D7">
        <w:t xml:space="preserve"> </w:t>
      </w:r>
      <w:r w:rsidRPr="00975277">
        <w:t>they contained missing data</w:t>
      </w:r>
      <w:r>
        <w:t xml:space="preserve"> for mandatory questions,</w:t>
      </w:r>
      <w:r w:rsidRPr="00975277">
        <w:t xml:space="preserve"> or if </w:t>
      </w:r>
      <w:r w:rsidRPr="004356D7">
        <w:t xml:space="preserve">respondents (1) reported wearing headphones during the outdoor activity, (2) </w:t>
      </w:r>
      <w:r w:rsidRPr="00975277">
        <w:t xml:space="preserve">indicated </w:t>
      </w:r>
      <w:r w:rsidRPr="00614F5F">
        <w:t xml:space="preserve">an </w:t>
      </w:r>
      <w:r w:rsidRPr="004356D7">
        <w:t xml:space="preserve">activity duration </w:t>
      </w:r>
      <w:r>
        <w:t xml:space="preserve">exceeding </w:t>
      </w:r>
      <w:r w:rsidRPr="004356D7">
        <w:t xml:space="preserve">2 hours, or (3) </w:t>
      </w:r>
      <w:r>
        <w:t>identified</w:t>
      </w:r>
      <w:r w:rsidRPr="004356D7">
        <w:t xml:space="preserve"> a restorative </w:t>
      </w:r>
      <w:r>
        <w:t>location</w:t>
      </w:r>
      <w:r w:rsidRPr="004356D7">
        <w:t xml:space="preserve"> </w:t>
      </w:r>
      <w:r>
        <w:t>more</w:t>
      </w:r>
      <w:r w:rsidRPr="004356D7">
        <w:t xml:space="preserve"> than 33 km from </w:t>
      </w:r>
      <w:r>
        <w:t xml:space="preserve">their </w:t>
      </w:r>
      <w:r w:rsidRPr="004356D7">
        <w:t xml:space="preserve">home, </w:t>
      </w:r>
      <w:r>
        <w:t>considered</w:t>
      </w:r>
      <w:r w:rsidRPr="004356D7">
        <w:t xml:space="preserve"> beyond </w:t>
      </w:r>
      <w:r>
        <w:t xml:space="preserve">the scope of </w:t>
      </w:r>
      <w:r w:rsidRPr="004356D7">
        <w:t xml:space="preserve">everyday recreation. The thresholds for criteria (2) and (3) </w:t>
      </w:r>
      <w:r>
        <w:t>corresponded</w:t>
      </w:r>
      <w:r w:rsidRPr="004356D7">
        <w:t xml:space="preserve"> to </w:t>
      </w:r>
      <w:r>
        <w:t xml:space="preserve">the </w:t>
      </w:r>
      <w:r w:rsidRPr="004356D7">
        <w:t xml:space="preserve">90th percentile of the </w:t>
      </w:r>
      <w:r w:rsidRPr="00975277">
        <w:t>respective distributions</w:t>
      </w:r>
      <w:r w:rsidRPr="004356D7">
        <w:t xml:space="preserve">. To </w:t>
      </w:r>
      <w:r>
        <w:t>examine</w:t>
      </w:r>
      <w:r w:rsidRPr="004356D7">
        <w:t xml:space="preserve"> differences </w:t>
      </w:r>
      <w:r>
        <w:t>based on</w:t>
      </w:r>
      <w:r w:rsidRPr="004356D7">
        <w:t xml:space="preserve"> noise exposure, respondents </w:t>
      </w:r>
      <w:r w:rsidRPr="00975277">
        <w:t xml:space="preserve">were categorized into </w:t>
      </w:r>
      <w:r w:rsidRPr="004356D7">
        <w:t xml:space="preserve">three groups (referred to as noise groups) based on </w:t>
      </w:r>
      <w:r>
        <w:t>home</w:t>
      </w:r>
      <w:r w:rsidRPr="004356D7">
        <w:t xml:space="preserve"> noise exposure </w:t>
      </w:r>
      <w:r>
        <w:t>levels</w:t>
      </w:r>
      <w:r w:rsidRPr="004356D7">
        <w:t xml:space="preserve"> (HM) (</w:t>
      </w:r>
      <w:r>
        <w:t>as explained in</w:t>
      </w:r>
      <w:r w:rsidRPr="004356D7">
        <w:t xml:space="preserve"> </w:t>
      </w:r>
      <w:r>
        <w:t>S</w:t>
      </w:r>
      <w:r w:rsidRPr="004356D7">
        <w:t xml:space="preserve">ection 2.4.1). </w:t>
      </w:r>
      <w:r w:rsidRPr="00917D78">
        <w:t>The classification followed the sound-pressure level (</w:t>
      </w:r>
      <w:proofErr w:type="spellStart"/>
      <w:r w:rsidRPr="00917D78">
        <w:t>L</w:t>
      </w:r>
      <w:r w:rsidRPr="00917D78">
        <w:rPr>
          <w:vertAlign w:val="subscript"/>
        </w:rPr>
        <w:t>day</w:t>
      </w:r>
      <w:proofErr w:type="spellEnd"/>
      <w:r w:rsidRPr="00917D78">
        <w:t xml:space="preserve">) thresholds associated with perceived acoustic quality from the EEA Technical report ”Good practice guide on quiet areas” </w:t>
      </w:r>
      <w:r w:rsidRPr="00917D78">
        <w:fldChar w:fldCharType="begin" w:fldLock="1"/>
      </w:r>
      <w:r w:rsidRPr="00917D78">
        <w:instrText>ADDIN CSL_CITATION {"citationItems":[{"id":"ITEM-1","itemData":{"ISBN":"9789292134242","ISSN":"1725-2237","abstract":"The END's regulation of quiet areas is somewhat limited. Article 8 states that action plans for agglomerations with more than 250 000 inhabitants 'shall also aim to protect quiet areas against an increase in noise'. This is followed up by the requirement in Annex V to report on actions or measures that the competent authorities intend to take to preserve quiet areas. Actions may include land use planning, systems engineering for traffic, traffic planning, and noise control of sources. The END does not specify any requirements regarding the protection of quiet areas in open country. The weak focus of the END on quiet areas has led to heightened activity in this field, especially in areas like soundscapes, the study of how people perceive the acoustic environment. Several Member States initiated or intensified their policies with respect to quiet areas. This means there is currently more knowledge and experience on the subject than there was at the time of publishing the Green Paper. The EEA EPoN has been able to collect, order and redistribute this experience for wider use.","author":[{"dropping-particle":"","family":"EEA","given":"","non-dropping-particle":"","parse-names":false,"suffix":""}],"id":"ITEM-1","issue":"4","issued":{"date-parts":[["2014"]]},"number-of-pages":"1-58","title":"Good practice guide on quiet areas","type":"report"},"uris":["http://www.mendeley.com/documents/?uuid=05d5519a-05b1-4c71-bcf6-8ca587057fd6"]}],"mendeley":{"formattedCitation":"(EEA, 2014)","manualFormatting":"(EEA, 2014: p. 9)","plainTextFormattedCitation":"(EEA, 2014)","previouslyFormattedCitation":"(EEA, 2014)"},"properties":{"noteIndex":0},"schema":"https://github.com/citation-style-language/schema/raw/master/csl-citation.json"}</w:instrText>
      </w:r>
      <w:r w:rsidRPr="00917D78">
        <w:fldChar w:fldCharType="separate"/>
      </w:r>
      <w:r w:rsidRPr="00917D78">
        <w:rPr>
          <w:noProof/>
        </w:rPr>
        <w:t>(EEA, 2014: p. 9)</w:t>
      </w:r>
      <w:r w:rsidRPr="00917D78">
        <w:fldChar w:fldCharType="end"/>
      </w:r>
      <w:r w:rsidRPr="00917D78">
        <w:t xml:space="preserve">: N1 (low exposure): </w:t>
      </w:r>
      <w:proofErr w:type="spellStart"/>
      <w:r w:rsidRPr="00917D78">
        <w:t>L</w:t>
      </w:r>
      <w:r w:rsidRPr="00917D78">
        <w:rPr>
          <w:vertAlign w:val="subscript"/>
        </w:rPr>
        <w:t>day</w:t>
      </w:r>
      <w:proofErr w:type="spellEnd"/>
      <w:r w:rsidRPr="00917D78">
        <w:rPr>
          <w:vertAlign w:val="subscript"/>
        </w:rPr>
        <w:t xml:space="preserve"> </w:t>
      </w:r>
      <w:r w:rsidRPr="00917D78">
        <w:t xml:space="preserve">&lt; 45 dB, where &gt;90 % of visitors perceive acoustic quality as good, N2 (moderate exposure): 45 dB &lt; </w:t>
      </w:r>
      <w:proofErr w:type="spellStart"/>
      <w:r w:rsidRPr="00917D78">
        <w:t>L</w:t>
      </w:r>
      <w:r w:rsidRPr="00917D78">
        <w:rPr>
          <w:vertAlign w:val="subscript"/>
        </w:rPr>
        <w:t>day</w:t>
      </w:r>
      <w:proofErr w:type="spellEnd"/>
      <w:r w:rsidRPr="00917D78">
        <w:rPr>
          <w:vertAlign w:val="subscript"/>
        </w:rPr>
        <w:t xml:space="preserve"> </w:t>
      </w:r>
      <w:r w:rsidRPr="00917D78">
        <w:t xml:space="preserve">&lt; 55 dB, where 50 to 90 % of visitors perceive acoustic quality as good, and N3 (high exposure): </w:t>
      </w:r>
      <w:proofErr w:type="spellStart"/>
      <w:r w:rsidRPr="00917D78">
        <w:t>L</w:t>
      </w:r>
      <w:r w:rsidRPr="00917D78">
        <w:rPr>
          <w:vertAlign w:val="subscript"/>
        </w:rPr>
        <w:t>day</w:t>
      </w:r>
      <w:proofErr w:type="spellEnd"/>
      <w:r w:rsidRPr="00917D78">
        <w:rPr>
          <w:vertAlign w:val="subscript"/>
        </w:rPr>
        <w:t xml:space="preserve"> </w:t>
      </w:r>
      <w:r w:rsidRPr="00917D78">
        <w:t>&gt; 55 dB, where the percentage of visitors perceiving acoustic quality as good is falling rapidly with rising sound-pressure levels</w:t>
      </w:r>
      <w:r>
        <w:t>. We applied this classification to RLs as well for the interpretation of perceived restorativeness and overall soundscape quality.</w:t>
      </w:r>
    </w:p>
    <w:p w:rsidRPr="004356D7" w:rsidR="009F21C4" w:rsidP="009F21C4" w:rsidRDefault="009F21C4" w14:paraId="62475F01" w14:textId="77777777"/>
    <w:p w:rsidRPr="004356D7" w:rsidR="009F21C4" w:rsidP="009F21C4" w:rsidRDefault="009F21C4" w14:paraId="67148A78" w14:textId="77777777">
      <w:pPr>
        <w:pStyle w:val="berschrift3"/>
      </w:pPr>
      <w:r w:rsidRPr="004356D7">
        <w:t xml:space="preserve">2.3 Perceived </w:t>
      </w:r>
      <w:r w:rsidRPr="006C16C6">
        <w:t>environmental qualities</w:t>
      </w:r>
      <w:r>
        <w:t xml:space="preserve"> </w:t>
      </w:r>
    </w:p>
    <w:p w:rsidR="009F21C4" w:rsidP="009F21C4" w:rsidRDefault="009F21C4" w14:paraId="1A110705" w14:textId="77777777">
      <w:r w:rsidRPr="00E021E7">
        <w:t xml:space="preserve">To assess the subjective experience of the restorative locations (RLs), we included </w:t>
      </w:r>
      <w:r>
        <w:t>several</w:t>
      </w:r>
      <w:r w:rsidRPr="00E021E7">
        <w:t xml:space="preserve"> self-reported measures in the survey:</w:t>
      </w:r>
      <w:r>
        <w:t xml:space="preserve"> (1) p</w:t>
      </w:r>
      <w:r w:rsidRPr="00E021E7">
        <w:t>erceived restorativeness</w:t>
      </w:r>
      <w:r>
        <w:t>, (2) f</w:t>
      </w:r>
      <w:r w:rsidRPr="00E021E7">
        <w:t>eeling of being in nature</w:t>
      </w:r>
      <w:r>
        <w:t>, (3) sensory perceptions and (4) o</w:t>
      </w:r>
      <w:r w:rsidRPr="00E021E7">
        <w:t>verall soundscape quality</w:t>
      </w:r>
      <w:r>
        <w:t xml:space="preserve">. </w:t>
      </w:r>
      <w:r w:rsidRPr="00D068E1">
        <w:t>Perceived restorativeness was the key outcome variable in this study. It</w:t>
      </w:r>
      <w:r>
        <w:t xml:space="preserve"> was</w:t>
      </w:r>
      <w:r w:rsidRPr="004356D7">
        <w:t xml:space="preserve"> measure</w:t>
      </w:r>
      <w:r>
        <w:t>d</w:t>
      </w:r>
      <w:r w:rsidRPr="004356D7">
        <w:t xml:space="preserve"> </w:t>
      </w:r>
      <w:r>
        <w:t>using</w:t>
      </w:r>
      <w:r w:rsidRPr="004356D7">
        <w:t xml:space="preserve"> the PRS-11 </w:t>
      </w:r>
      <w:r w:rsidRPr="004356D7">
        <w:fldChar w:fldCharType="begin" w:fldLock="1"/>
      </w:r>
      <w:r w:rsidRPr="004356D7">
        <w:instrText>ADDIN CSL_CITATION {"citationItems":[{"id":"ITEM-1","itemData":{"DOI":"10.1016/j.sbspro.2014.12.375","ISSN":"18770428","abstract":"The Perceived Restorativeness Scale (PRS) has been reported relatively frequently in the literature, despite the psychometric and factorial properties of the scale not being well established. We argue that a detailed understanding of the meaning of individual items is the proper starting point for scale development and used this approach to develop shorter (11-item rather than 26-item) parallel versions in both Italian and English. Data collected from samples of Italian (n = 230) and English speakers (n = 100) were analysed by Confirmatory Factor Analysis (CFA), comparing a 5 models based on previous published research and underlying theory. A four-factor model that mirrored four elements of Attention Restoration Theory (ART) had the best fit to the data. The resulting composite scale was invariant across nationality and gender.","author":[{"dropping-particle":"","family":"Pasini","given":"Margherita","non-dropping-particle":"","parse-names":false,"suffix":""},{"dropping-particle":"","family":"Berto","given":"Rita","non-dropping-particle":"","parse-names":false,"suffix":""},{"dropping-particle":"","family":"Brondino","given":"Margherita","non-dropping-particle":"","parse-names":false,"suffix":""},{"dropping-particle":"","family":"Hall","given":"Rob","non-dropping-particle":"","parse-names":false,"suffix":""},{"dropping-particle":"","family":"Ortner","given":"Catherine","non-dropping-particle":"","parse-names":false,"suffix":""}],"container-title":"Procedia - Social and Behavioral Sciences","id":"ITEM-1","issued":{"date-parts":[["2014"]]},"page":"293-297","publisher":"Elsevier B.V.","title":"How to Measure the Restorative Quality of Environments: The PRS-11","type":"article-journal","volume":"159"},"uris":["http://www.mendeley.com/documents/?uuid=cd45a60a-3b23-4195-adc9-dd58e6a448d1"]}],"mendeley":{"formattedCitation":"(Pasini, Berto, Brondino, Hall, &amp; Ortner, 2014)","plainTextFormattedCitation":"(Pasini, Berto, Brondino, Hall, &amp; Ortner, 2014)","previouslyFormattedCitation":"(Pasini, Berto, Brondino, Hall, &amp; Ortner, 2014)"},"properties":{"noteIndex":0},"schema":"https://github.com/citation-style-language/schema/raw/master/csl-citation.json"}</w:instrText>
      </w:r>
      <w:r w:rsidRPr="004356D7">
        <w:fldChar w:fldCharType="separate"/>
      </w:r>
      <w:r w:rsidRPr="004356D7">
        <w:rPr>
          <w:noProof/>
        </w:rPr>
        <w:t>(Pasini, Berto, Brondino, Hall, &amp; Ortner, 2014)</w:t>
      </w:r>
      <w:r w:rsidRPr="004356D7">
        <w:fldChar w:fldCharType="end"/>
      </w:r>
      <w:r w:rsidRPr="004356D7">
        <w:t xml:space="preserve">, a </w:t>
      </w:r>
      <w:r>
        <w:t xml:space="preserve">validated </w:t>
      </w:r>
      <w:r w:rsidRPr="004356D7">
        <w:t xml:space="preserve">short form of </w:t>
      </w:r>
      <w:r>
        <w:t xml:space="preserve">the original </w:t>
      </w:r>
      <w:r w:rsidRPr="004356D7">
        <w:t xml:space="preserve">PRS </w:t>
      </w:r>
      <w:r w:rsidRPr="004356D7">
        <w:fldChar w:fldCharType="begin" w:fldLock="1"/>
      </w:r>
      <w:r w:rsidRPr="004356D7">
        <w:instrText>ADDIN CSL_CITATION {"citationItems":[{"id":"ITEM-1","itemData":{"DOI":"10.1080/02815739708730435","ISSN":"02815737","abstract":"Restorative environments help renew psychological resources depleted in environments that do not fully support intended functions. The design of restorative environments can be aided and underlying theory elaborated with a means for measuring psychological factors thought to work in restorative experiences. This paper reports on four studies carried out to develop such a measure, the Perceived Restorativeness Scale (PRS). Each study employed several strategies for assessing reliability and validity. Factor analysis was used to examine the stability of the measure's factor structure across different sites and studies. To assess criterion, convergent, and discriminant validities, measures of emotional states and other environmental qualities were also completed for each site. The sites selected for evaluation differed on theoretically relevant dimensions (natural‐urban; outdoor‐indoor), enabling checks on the PRS's sensitivity to meaningful differences among environments. The results were consistent across the studies, which also involved different subject populations (American, Swedish, Finnish) and presentation modes (on‐site, video, photographic slides). Although the factor analytic results introduce some interpretive qualifications, substantial validity coefficients and sensitivity to meaningful differences between sites speak to the utility of the measure. © 1997 Taylor &amp; Francis Group, LLC.","author":[{"dropping-particle":"","family":"Hartig","given":"Terry","non-dropping-particle":"","parse-names":false,"suffix":""},{"dropping-particle":"","family":"Korpela","given":"Kalevi","non-dropping-particle":"","parse-names":false,"suffix":""},{"dropping-particle":"","family":"Evans","given":"Gary W.","non-dropping-particle":"","parse-names":false,"suffix":""},{"dropping-particle":"","family":"Gärling","given":"Tommy","non-dropping-particle":"","parse-names":false,"suffix":""}],"container-title":"Scandinavian Housing and Planning Research","id":"ITEM-1","issue":"4","issued":{"date-parts":[["1997"]]},"page":"175-194","title":"A measure of restorative quality in environments","type":"article-journal","volume":"14"},"uris":["http://www.mendeley.com/documents/?uuid=3cf9d1a5-6c5d-4cab-af8e-56fd6e5fd73d"]}],"mendeley":{"formattedCitation":"(Hartig et al., 1997)","plainTextFormattedCitation":"(Hartig et al., 1997)","previouslyFormattedCitation":"(Hartig et al., 1997)"},"properties":{"noteIndex":0},"schema":"https://github.com/citation-style-language/schema/raw/master/csl-citation.json"}</w:instrText>
      </w:r>
      <w:r w:rsidRPr="004356D7">
        <w:fldChar w:fldCharType="separate"/>
      </w:r>
      <w:r w:rsidRPr="004356D7">
        <w:rPr>
          <w:noProof/>
        </w:rPr>
        <w:t>(Hartig et al., 1997)</w:t>
      </w:r>
      <w:r w:rsidRPr="004356D7">
        <w:fldChar w:fldCharType="end"/>
      </w:r>
      <w:r w:rsidRPr="004356D7">
        <w:t xml:space="preserve">. The </w:t>
      </w:r>
      <w:r>
        <w:t>scale includes</w:t>
      </w:r>
      <w:r w:rsidRPr="004356D7">
        <w:t xml:space="preserve"> 11 </w:t>
      </w:r>
      <w:r w:rsidRPr="00FE282E">
        <w:t>items grouped into four dimensions: fascination, being away, extent-coherence, and extent-scope.</w:t>
      </w:r>
      <w:r>
        <w:t xml:space="preserve"> Respondents rated</w:t>
      </w:r>
      <w:r w:rsidRPr="004356D7">
        <w:t xml:space="preserve"> </w:t>
      </w:r>
      <w:r>
        <w:t xml:space="preserve">each item </w:t>
      </w:r>
      <w:r w:rsidRPr="004356D7">
        <w:t>on a 7-point Likert scale</w:t>
      </w:r>
      <w:r>
        <w:t xml:space="preserve"> </w:t>
      </w:r>
      <w:r w:rsidRPr="00D068E1">
        <w:t>(1 = strongly disagree, 7 = strongly agree</w:t>
      </w:r>
      <w:r>
        <w:t>)</w:t>
      </w:r>
      <w:r w:rsidRPr="004356D7">
        <w:t xml:space="preserve">. </w:t>
      </w:r>
    </w:p>
    <w:p w:rsidR="009F21C4" w:rsidP="009F21C4" w:rsidRDefault="009F21C4" w14:paraId="1A471419" w14:textId="77777777">
      <w:r>
        <w:t xml:space="preserve">We developed perceptual </w:t>
      </w:r>
      <w:r w:rsidRPr="004356D7">
        <w:t xml:space="preserve">variables </w:t>
      </w:r>
      <w:r w:rsidRPr="006E662A">
        <w:t>to capture</w:t>
      </w:r>
      <w:r w:rsidRPr="004356D7" w:rsidDel="003D4812">
        <w:t xml:space="preserve"> </w:t>
      </w:r>
      <w:r w:rsidRPr="00D068E1">
        <w:t xml:space="preserve">complementary aspects of the </w:t>
      </w:r>
      <w:r w:rsidRPr="004356D7">
        <w:t>subjective experience during the restorative visit</w:t>
      </w:r>
      <w:r>
        <w:t>. The variable</w:t>
      </w:r>
      <w:r w:rsidRPr="004356D7">
        <w:t xml:space="preserve"> </w:t>
      </w:r>
      <w:r>
        <w:t>‘</w:t>
      </w:r>
      <w:r w:rsidRPr="004356D7">
        <w:t>feeling of being in nature</w:t>
      </w:r>
      <w:r>
        <w:t>’</w:t>
      </w:r>
      <w:r w:rsidRPr="004356D7">
        <w:t xml:space="preserve"> (FEELNAT)</w:t>
      </w:r>
      <w:r>
        <w:t xml:space="preserve"> was adopted from </w:t>
      </w:r>
      <w:r w:rsidRPr="00EE5794">
        <w:t xml:space="preserve">Garcia-Martin et al. </w:t>
      </w:r>
      <w:r>
        <w:t>(</w:t>
      </w:r>
      <w:r w:rsidRPr="00EE5794">
        <w:t xml:space="preserve">2025) </w:t>
      </w:r>
      <w:r>
        <w:t>and stresses the emotional experience at the restorative locations in contrast to a cognitive evaluation of a setting which can also be gained without interaction with the environment, e.g. with photo interpretation.</w:t>
      </w:r>
      <w:r w:rsidRPr="00D068E1">
        <w:t xml:space="preserve"> </w:t>
      </w:r>
      <w:r>
        <w:t>Respondents were asked to</w:t>
      </w:r>
      <w:r w:rsidRPr="00D068E1">
        <w:t xml:space="preserve"> rate</w:t>
      </w:r>
      <w:r>
        <w:t xml:space="preserve"> their feeling of being in nature</w:t>
      </w:r>
      <w:r w:rsidRPr="00D068E1">
        <w:t xml:space="preserve"> on a 7-point Likert scale</w:t>
      </w:r>
      <w:r>
        <w:t xml:space="preserve"> (</w:t>
      </w:r>
      <w:r w:rsidRPr="004356D7">
        <w:t>1 = strongly disagree, 7 = strongly agree</w:t>
      </w:r>
      <w:r>
        <w:t xml:space="preserve">). </w:t>
      </w:r>
    </w:p>
    <w:p w:rsidR="009F21C4" w:rsidP="009F21C4" w:rsidRDefault="009F21C4" w14:paraId="33DACF49" w14:textId="2ED40685">
      <w:r w:rsidRPr="00EE5794">
        <w:t>Given our interest in how environmental qualities are perceived and contribute</w:t>
      </w:r>
      <w:r>
        <w:t xml:space="preserve">, </w:t>
      </w:r>
      <w:r w:rsidRPr="00EE5794">
        <w:t>or not</w:t>
      </w:r>
      <w:r>
        <w:t xml:space="preserve">, </w:t>
      </w:r>
      <w:r w:rsidRPr="00EE5794">
        <w:t xml:space="preserve">to restoration, we </w:t>
      </w:r>
      <w:r>
        <w:t xml:space="preserve">also </w:t>
      </w:r>
      <w:r w:rsidRPr="00EE5794">
        <w:t xml:space="preserve">included a set of self-developed items capturing </w:t>
      </w:r>
      <w:r w:rsidRPr="00281B23">
        <w:t>sensorial perception</w:t>
      </w:r>
      <w:r w:rsidRPr="00EE5794">
        <w:t xml:space="preserve"> of the natural environment. These items were informed by themes identified in prior research </w:t>
      </w:r>
      <w:r>
        <w:t xml:space="preserve">by </w:t>
      </w:r>
      <w:r w:rsidRPr="00EE5794">
        <w:t>Richardson, Hallam &amp; Lumber</w:t>
      </w:r>
      <w:r>
        <w:t xml:space="preserve"> (</w:t>
      </w:r>
      <w:r w:rsidRPr="00EE5794">
        <w:t>2015</w:t>
      </w:r>
      <w:r>
        <w:t xml:space="preserve">) </w:t>
      </w:r>
      <w:r w:rsidRPr="00EE5794">
        <w:t>on noticing "three good things in nature," including sensations (e.g. wind, sunshine), sounds (e.g. birdsong, rustling leaves), scents (e.g. flowers, soil), visual elements (e.g. colo</w:t>
      </w:r>
      <w:r>
        <w:t>u</w:t>
      </w:r>
      <w:r w:rsidRPr="00EE5794">
        <w:t>rs, forms, patterns of light and shadow), vegetation and its seasonal change, and wildlife (Richardson, Hallam &amp; Lumber, 2015).</w:t>
      </w:r>
    </w:p>
    <w:p w:rsidRPr="004356D7" w:rsidR="009F21C4" w:rsidP="009F21C4" w:rsidRDefault="009F21C4" w14:paraId="6C4EF2F1" w14:textId="77777777">
      <w:r>
        <w:t>P</w:t>
      </w:r>
      <w:r w:rsidRPr="004356D7">
        <w:t>erceived overall soundscape quality (LNOISE)</w:t>
      </w:r>
      <w:r>
        <w:t xml:space="preserve"> was adopted from Nilsson and Berglund (2006) and </w:t>
      </w:r>
      <w:r w:rsidRPr="009C484C">
        <w:t>captures the subjective</w:t>
      </w:r>
      <w:r>
        <w:t xml:space="preserve"> general</w:t>
      </w:r>
      <w:r w:rsidRPr="009C484C">
        <w:t xml:space="preserve"> evaluation of the acoustic environment</w:t>
      </w:r>
      <w:r>
        <w:t xml:space="preserve"> </w:t>
      </w:r>
      <w:r w:rsidRPr="009C484C">
        <w:t xml:space="preserve">at the </w:t>
      </w:r>
      <w:r>
        <w:t xml:space="preserve">restorative </w:t>
      </w:r>
      <w:r w:rsidRPr="009C484C">
        <w:t>location</w:t>
      </w:r>
      <w:r w:rsidRPr="004356D7">
        <w:t xml:space="preserve">. </w:t>
      </w:r>
      <w:r>
        <w:t>It was assessed</w:t>
      </w:r>
      <w:r w:rsidRPr="004356D7">
        <w:t xml:space="preserve"> </w:t>
      </w:r>
      <w:r>
        <w:t>using</w:t>
      </w:r>
      <w:r w:rsidRPr="004356D7">
        <w:t xml:space="preserve"> a 5-point scale </w:t>
      </w:r>
      <w:r>
        <w:t>(</w:t>
      </w:r>
      <w:r w:rsidRPr="004356D7">
        <w:t>1 = very bad, 5 = very good</w:t>
      </w:r>
      <w:r>
        <w:t>)</w:t>
      </w:r>
      <w:r w:rsidRPr="004356D7">
        <w:t xml:space="preserve">. </w:t>
      </w:r>
      <w:r>
        <w:t xml:space="preserve">For better interpretation of perceived overall soundscape </w:t>
      </w:r>
      <w:proofErr w:type="gramStart"/>
      <w:r>
        <w:t>quality</w:t>
      </w:r>
      <w:proofErr w:type="gramEnd"/>
      <w:r>
        <w:t xml:space="preserve"> we added three questions about the soundscape at </w:t>
      </w:r>
      <w:r w:rsidRPr="004356D7">
        <w:t>the restorative places</w:t>
      </w:r>
      <w:r>
        <w:t>. W</w:t>
      </w:r>
      <w:r w:rsidRPr="004356D7">
        <w:t xml:space="preserve">e asked how strongly different types of sound dominated at </w:t>
      </w:r>
      <w:r>
        <w:t xml:space="preserve">RLs </w:t>
      </w:r>
      <w:r w:rsidRPr="004356D7">
        <w:t>(natural, human, traffic, other technical sounds)</w:t>
      </w:r>
      <w:r w:rsidRPr="00281B23">
        <w:t xml:space="preserve"> </w:t>
      </w:r>
      <w:r>
        <w:t>on a 5-point scale.</w:t>
      </w:r>
      <w:r w:rsidRPr="004356D7">
        <w:t xml:space="preserve"> </w:t>
      </w:r>
      <w:r>
        <w:t>We further</w:t>
      </w:r>
      <w:r w:rsidRPr="004356D7">
        <w:t xml:space="preserve"> assessed noise annoyance by these sound sources with the 11-point scale ISO/TS15666 (ISO, 2003). </w:t>
      </w:r>
      <w:r>
        <w:t>Finally, t</w:t>
      </w:r>
      <w:r w:rsidRPr="004356D7">
        <w:t xml:space="preserve">he respondents were asked to assess the soundscape </w:t>
      </w:r>
      <w:r>
        <w:t>properties</w:t>
      </w:r>
      <w:r w:rsidRPr="004356D7">
        <w:t xml:space="preserve"> at </w:t>
      </w:r>
      <w:r>
        <w:t>RLs</w:t>
      </w:r>
      <w:r w:rsidRPr="004356D7">
        <w:t xml:space="preserve"> on </w:t>
      </w:r>
      <w:r>
        <w:t>the</w:t>
      </w:r>
      <w:r w:rsidRPr="004356D7">
        <w:t xml:space="preserve"> 5-point scale according to ISO/TS12913-2 (ISO, 2019).</w:t>
      </w:r>
      <w:r w:rsidRPr="00B0089E">
        <w:t xml:space="preserve"> </w:t>
      </w:r>
      <w:r>
        <w:t>A complete</w:t>
      </w:r>
      <w:r w:rsidRPr="004356D7">
        <w:t xml:space="preserve"> list of </w:t>
      </w:r>
      <w:r>
        <w:t xml:space="preserve">the </w:t>
      </w:r>
      <w:r w:rsidRPr="004356D7">
        <w:t xml:space="preserve">variables and </w:t>
      </w:r>
      <w:r w:rsidRPr="006E662A">
        <w:t>corresponding survey items</w:t>
      </w:r>
      <w:r>
        <w:t xml:space="preserve"> is provided</w:t>
      </w:r>
      <w:r w:rsidRPr="004356D7">
        <w:t xml:space="preserve"> in </w:t>
      </w:r>
      <w:r w:rsidRPr="00FB5A71">
        <w:rPr>
          <w:highlight w:val="lightGray"/>
        </w:rPr>
        <w:t>Table 1</w:t>
      </w:r>
      <w:r w:rsidRPr="004356D7">
        <w:t>.</w:t>
      </w:r>
    </w:p>
    <w:p w:rsidRPr="004356D7" w:rsidR="009F21C4" w:rsidP="009F21C4" w:rsidRDefault="009F21C4" w14:paraId="2BCAF612" w14:textId="77777777"/>
    <w:p w:rsidRPr="00B20E18" w:rsidR="009F21C4" w:rsidP="00B20E18" w:rsidRDefault="009F21C4" w14:paraId="244EE762" w14:textId="3AA81BB2">
      <w:pPr>
        <w:ind w:left="993" w:hanging="993"/>
        <w:rPr>
          <w:i/>
          <w:iCs/>
        </w:rPr>
      </w:pPr>
      <w:r w:rsidRPr="00B20E18">
        <w:rPr>
          <w:i/>
          <w:iCs/>
          <w:highlight w:val="lightGray"/>
        </w:rPr>
        <w:t>Table 1</w:t>
      </w:r>
      <w:r w:rsidRPr="00B20E18" w:rsidR="00B20E18">
        <w:rPr>
          <w:i/>
          <w:iCs/>
          <w:highlight w:val="lightGray"/>
        </w:rPr>
        <w:tab/>
      </w:r>
      <w:r w:rsidRPr="00B20E18">
        <w:rPr>
          <w:i/>
          <w:iCs/>
          <w:highlight w:val="lightGray"/>
        </w:rPr>
        <w:t xml:space="preserve">Survey questions </w:t>
      </w:r>
      <w:r w:rsidRPr="00B20E18">
        <w:rPr>
          <w:i/>
          <w:iCs/>
        </w:rPr>
        <w:t>capturing perceived restorativeness</w:t>
      </w:r>
      <w:r w:rsidR="00F91782">
        <w:rPr>
          <w:i/>
          <w:iCs/>
        </w:rPr>
        <w:t>, feeling of being in nature,</w:t>
      </w:r>
      <w:r w:rsidRPr="00B20E18">
        <w:rPr>
          <w:i/>
          <w:iCs/>
        </w:rPr>
        <w:t xml:space="preserve"> sensory perceptions</w:t>
      </w:r>
      <w:r w:rsidR="00F91782">
        <w:rPr>
          <w:i/>
          <w:iCs/>
        </w:rPr>
        <w:t xml:space="preserve"> and perceived soundscape</w:t>
      </w:r>
    </w:p>
    <w:tbl>
      <w:tblPr>
        <w:tblW w:w="9773" w:type="dxa"/>
        <w:tblBorders>
          <w:top w:val="single" w:color="auto" w:sz="4" w:space="0"/>
          <w:left w:val="single" w:color="auto" w:sz="4" w:space="0"/>
          <w:bottom w:val="single" w:color="auto" w:sz="4" w:space="0"/>
          <w:right w:val="single" w:color="auto" w:sz="4" w:space="0"/>
          <w:insideH w:val="single" w:color="auto" w:sz="4" w:space="0"/>
        </w:tblBorders>
        <w:tblLook w:val="04A0" w:firstRow="1" w:lastRow="0" w:firstColumn="1" w:lastColumn="0" w:noHBand="0" w:noVBand="1"/>
      </w:tblPr>
      <w:tblGrid>
        <w:gridCol w:w="1838"/>
        <w:gridCol w:w="6379"/>
        <w:gridCol w:w="1556"/>
      </w:tblGrid>
      <w:tr w:rsidRPr="004356D7" w:rsidR="009F21C4" w:rsidTr="00CE5775" w14:paraId="10F030D9" w14:textId="77777777">
        <w:trPr>
          <w:trHeight w:val="104"/>
        </w:trPr>
        <w:tc>
          <w:tcPr>
            <w:tcW w:w="1838" w:type="dxa"/>
            <w:vMerge w:val="restart"/>
          </w:tcPr>
          <w:p w:rsidRPr="004356D7" w:rsidR="009F21C4" w:rsidP="00CE5775" w:rsidRDefault="009F21C4" w14:paraId="020F6216" w14:textId="77777777">
            <w:pPr>
              <w:spacing w:after="0" w:line="240" w:lineRule="auto"/>
              <w:rPr>
                <w:rFonts w:cstheme="minorHAnsi"/>
                <w:szCs w:val="16"/>
              </w:rPr>
            </w:pPr>
            <w:r w:rsidRPr="004356D7">
              <w:rPr>
                <w:rFonts w:cstheme="minorHAnsi"/>
                <w:szCs w:val="16"/>
              </w:rPr>
              <w:t xml:space="preserve">Perceived restorativeness of the place (PRS-11 scale, </w:t>
            </w:r>
            <w:r w:rsidRPr="004356D7">
              <w:fldChar w:fldCharType="begin" w:fldLock="1"/>
            </w:r>
            <w:r w:rsidRPr="004356D7">
              <w:instrText>ADDIN CSL_CITATION {"citationItems":[{"id":"ITEM-1","itemData":{"DOI":"10.1016/j.sbspro.2014.12.375","ISSN":"18770428","abstract":"The Perceived Restorativeness Scale (PRS) has been reported relatively frequently in the literature, despite the psychometric and factorial properties of the scale not being well established. We argue that a detailed understanding of the meaning of individual items is the proper starting point for scale development and used this approach to develop shorter (11-item rather than 26-item) parallel versions in both Italian and English. Data collected from samples of Italian (n = 230) and English speakers (n = 100) were analysed by Confirmatory Factor Analysis (CFA), comparing a 5 models based on previous published research and underlying theory. A four-factor model that mirrored four elements of Attention Restoration Theory (ART) had the best fit to the data. The resulting composite scale was invariant across nationality and gender.","author":[{"dropping-particle":"","family":"Pasini","given":"Margherita","non-dropping-particle":"","parse-names":false,"suffix":""},{"dropping-particle":"","family":"Berto","given":"Rita","non-dropping-particle":"","parse-names":false,"suffix":""},{"dropping-particle":"","family":"Brondino","given":"Margherita","non-dropping-particle":"","parse-names":false,"suffix":""},{"dropping-particle":"","family":"Hall","given":"Rob","non-dropping-particle":"","parse-names":false,"suffix":""},{"dropping-particle":"","family":"Ortner","given":"Catherine","non-dropping-particle":"","parse-names":false,"suffix":""}],"container-title":"Procedia - Social and Behavioral Sciences","id":"ITEM-1","issued":{"date-parts":[["2014"]]},"page":"293-297","publisher":"Elsevier B.V.","title":"How to Measure the Restorative Quality of Environments: The PRS-11","type":"article-journal","volume":"159"},"uris":["http://www.mendeley.com/documents/?uuid=cd45a60a-3b23-4195-adc9-dd58e6a448d1"]}],"mendeley":{"formattedCitation":"(Pasini et al., 2014)","plainTextFormattedCitation":"(Pasini et al., 2014)","previouslyFormattedCitation":"(Pasini et al., 2014)"},"properties":{"noteIndex":0},"schema":"https://github.com/citation-style-language/schema/raw/master/csl-citation.json"}</w:instrText>
            </w:r>
            <w:r w:rsidRPr="004356D7">
              <w:fldChar w:fldCharType="separate"/>
            </w:r>
            <w:r w:rsidRPr="004356D7">
              <w:rPr>
                <w:noProof/>
              </w:rPr>
              <w:t>(Pasini et al., 2014)</w:t>
            </w:r>
            <w:r w:rsidRPr="004356D7">
              <w:fldChar w:fldCharType="end"/>
            </w:r>
            <w:r w:rsidRPr="004356D7">
              <w:rPr>
                <w:rFonts w:cstheme="minorHAnsi"/>
              </w:rPr>
              <w:t>)</w:t>
            </w:r>
          </w:p>
        </w:tc>
        <w:tc>
          <w:tcPr>
            <w:tcW w:w="6379" w:type="dxa"/>
            <w:noWrap/>
            <w:vAlign w:val="center"/>
          </w:tcPr>
          <w:p w:rsidRPr="004356D7" w:rsidR="009F21C4" w:rsidP="00CE5775" w:rsidRDefault="009F21C4" w14:paraId="2332A469" w14:textId="77777777">
            <w:pPr>
              <w:spacing w:after="0" w:line="240" w:lineRule="auto"/>
              <w:rPr>
                <w:szCs w:val="16"/>
              </w:rPr>
            </w:pPr>
            <w:r w:rsidRPr="004356D7">
              <w:t>This place is fascinating (FA)</w:t>
            </w:r>
          </w:p>
        </w:tc>
        <w:tc>
          <w:tcPr>
            <w:tcW w:w="1556" w:type="dxa"/>
            <w:vMerge w:val="restart"/>
          </w:tcPr>
          <w:p w:rsidRPr="004356D7" w:rsidR="009F21C4" w:rsidP="00CE5775" w:rsidRDefault="009F21C4" w14:paraId="68DA0F62" w14:textId="77777777">
            <w:pPr>
              <w:spacing w:after="0" w:line="240" w:lineRule="auto"/>
            </w:pPr>
            <w:r w:rsidRPr="004356D7">
              <w:t>1 = strongly disagree</w:t>
            </w:r>
          </w:p>
          <w:p w:rsidRPr="004356D7" w:rsidR="009F21C4" w:rsidP="00CE5775" w:rsidRDefault="009F21C4" w14:paraId="108D1F23" w14:textId="77777777">
            <w:pPr>
              <w:spacing w:after="0" w:line="240" w:lineRule="auto"/>
            </w:pPr>
            <w:r w:rsidRPr="004356D7">
              <w:t>7 = strongly agree</w:t>
            </w:r>
          </w:p>
        </w:tc>
      </w:tr>
      <w:tr w:rsidRPr="0042147B" w:rsidR="009F21C4" w:rsidTr="00CE5775" w14:paraId="7005A74C" w14:textId="77777777">
        <w:trPr>
          <w:trHeight w:val="101"/>
        </w:trPr>
        <w:tc>
          <w:tcPr>
            <w:tcW w:w="1838" w:type="dxa"/>
            <w:vMerge/>
          </w:tcPr>
          <w:p w:rsidRPr="004356D7" w:rsidR="009F21C4" w:rsidP="00CE5775" w:rsidRDefault="009F21C4" w14:paraId="698EB1F9" w14:textId="77777777">
            <w:pPr>
              <w:spacing w:after="0" w:line="240" w:lineRule="auto"/>
            </w:pPr>
          </w:p>
        </w:tc>
        <w:tc>
          <w:tcPr>
            <w:tcW w:w="6379" w:type="dxa"/>
            <w:noWrap/>
            <w:vAlign w:val="center"/>
          </w:tcPr>
          <w:p w:rsidRPr="004356D7" w:rsidR="009F21C4" w:rsidP="00CE5775" w:rsidRDefault="009F21C4" w14:paraId="224E7FB1" w14:textId="77777777">
            <w:pPr>
              <w:spacing w:after="0" w:line="240" w:lineRule="auto"/>
              <w:rPr>
                <w:szCs w:val="16"/>
              </w:rPr>
            </w:pPr>
            <w:r w:rsidRPr="004356D7">
              <w:t>In this place my attention is drawn to many interesting things (FA)</w:t>
            </w:r>
          </w:p>
        </w:tc>
        <w:tc>
          <w:tcPr>
            <w:tcW w:w="1556" w:type="dxa"/>
            <w:vMerge/>
          </w:tcPr>
          <w:p w:rsidRPr="004356D7" w:rsidR="009F21C4" w:rsidP="00CE5775" w:rsidRDefault="009F21C4" w14:paraId="388561CC" w14:textId="77777777">
            <w:pPr>
              <w:spacing w:after="0" w:line="240" w:lineRule="auto"/>
            </w:pPr>
          </w:p>
        </w:tc>
      </w:tr>
      <w:tr w:rsidRPr="0042147B" w:rsidR="009F21C4" w:rsidTr="00CE5775" w14:paraId="29FA7FF8" w14:textId="77777777">
        <w:trPr>
          <w:trHeight w:val="101"/>
        </w:trPr>
        <w:tc>
          <w:tcPr>
            <w:tcW w:w="1838" w:type="dxa"/>
            <w:vMerge/>
          </w:tcPr>
          <w:p w:rsidRPr="004356D7" w:rsidR="009F21C4" w:rsidP="00CE5775" w:rsidRDefault="009F21C4" w14:paraId="23F006CC" w14:textId="77777777">
            <w:pPr>
              <w:spacing w:after="0" w:line="240" w:lineRule="auto"/>
            </w:pPr>
          </w:p>
        </w:tc>
        <w:tc>
          <w:tcPr>
            <w:tcW w:w="6379" w:type="dxa"/>
            <w:noWrap/>
            <w:vAlign w:val="center"/>
          </w:tcPr>
          <w:p w:rsidRPr="004356D7" w:rsidR="009F21C4" w:rsidP="00CE5775" w:rsidRDefault="009F21C4" w14:paraId="4A418112" w14:textId="77777777">
            <w:pPr>
              <w:spacing w:after="0" w:line="240" w:lineRule="auto"/>
              <w:rPr>
                <w:szCs w:val="16"/>
              </w:rPr>
            </w:pPr>
            <w:r w:rsidRPr="004356D7">
              <w:t>In this place It's hard to get bored (FA)</w:t>
            </w:r>
          </w:p>
        </w:tc>
        <w:tc>
          <w:tcPr>
            <w:tcW w:w="1556" w:type="dxa"/>
            <w:vMerge/>
          </w:tcPr>
          <w:p w:rsidRPr="004356D7" w:rsidR="009F21C4" w:rsidP="00CE5775" w:rsidRDefault="009F21C4" w14:paraId="4E017BE3" w14:textId="77777777">
            <w:pPr>
              <w:spacing w:after="0" w:line="240" w:lineRule="auto"/>
            </w:pPr>
          </w:p>
        </w:tc>
      </w:tr>
      <w:tr w:rsidRPr="0042147B" w:rsidR="009F21C4" w:rsidTr="00CE5775" w14:paraId="39A64DB2" w14:textId="77777777">
        <w:trPr>
          <w:trHeight w:val="101"/>
        </w:trPr>
        <w:tc>
          <w:tcPr>
            <w:tcW w:w="1838" w:type="dxa"/>
            <w:vMerge/>
          </w:tcPr>
          <w:p w:rsidRPr="004356D7" w:rsidR="009F21C4" w:rsidP="00CE5775" w:rsidRDefault="009F21C4" w14:paraId="0A0C1208" w14:textId="77777777">
            <w:pPr>
              <w:spacing w:after="0" w:line="240" w:lineRule="auto"/>
            </w:pPr>
          </w:p>
        </w:tc>
        <w:tc>
          <w:tcPr>
            <w:tcW w:w="6379" w:type="dxa"/>
            <w:noWrap/>
            <w:vAlign w:val="center"/>
          </w:tcPr>
          <w:p w:rsidRPr="004356D7" w:rsidR="009F21C4" w:rsidP="00CE5775" w:rsidRDefault="009F21C4" w14:paraId="0C1C7495" w14:textId="77777777">
            <w:pPr>
              <w:spacing w:after="0" w:line="240" w:lineRule="auto"/>
              <w:rPr>
                <w:szCs w:val="16"/>
              </w:rPr>
            </w:pPr>
            <w:r w:rsidRPr="004356D7">
              <w:t>This place is a refuge from annoyance (BA)</w:t>
            </w:r>
          </w:p>
        </w:tc>
        <w:tc>
          <w:tcPr>
            <w:tcW w:w="1556" w:type="dxa"/>
            <w:vMerge/>
          </w:tcPr>
          <w:p w:rsidRPr="004356D7" w:rsidR="009F21C4" w:rsidP="00CE5775" w:rsidRDefault="009F21C4" w14:paraId="3AB12A08" w14:textId="77777777">
            <w:pPr>
              <w:spacing w:after="0" w:line="240" w:lineRule="auto"/>
            </w:pPr>
          </w:p>
        </w:tc>
      </w:tr>
      <w:tr w:rsidRPr="0042147B" w:rsidR="009F21C4" w:rsidTr="00CE5775" w14:paraId="5D5DAA77" w14:textId="77777777">
        <w:trPr>
          <w:trHeight w:val="101"/>
        </w:trPr>
        <w:tc>
          <w:tcPr>
            <w:tcW w:w="1838" w:type="dxa"/>
            <w:vMerge/>
          </w:tcPr>
          <w:p w:rsidRPr="004356D7" w:rsidR="009F21C4" w:rsidP="00CE5775" w:rsidRDefault="009F21C4" w14:paraId="3BFF88DF" w14:textId="77777777">
            <w:pPr>
              <w:spacing w:after="0" w:line="240" w:lineRule="auto"/>
            </w:pPr>
          </w:p>
        </w:tc>
        <w:tc>
          <w:tcPr>
            <w:tcW w:w="6379" w:type="dxa"/>
            <w:noWrap/>
            <w:vAlign w:val="center"/>
          </w:tcPr>
          <w:p w:rsidRPr="004356D7" w:rsidR="009F21C4" w:rsidP="00CE5775" w:rsidRDefault="009F21C4" w14:paraId="5532995E" w14:textId="77777777">
            <w:pPr>
              <w:spacing w:after="0" w:line="240" w:lineRule="auto"/>
              <w:rPr>
                <w:szCs w:val="16"/>
              </w:rPr>
            </w:pPr>
            <w:r w:rsidRPr="004356D7">
              <w:t>In this place I can get away from things that normally occupy my attention (BA)</w:t>
            </w:r>
          </w:p>
        </w:tc>
        <w:tc>
          <w:tcPr>
            <w:tcW w:w="1556" w:type="dxa"/>
            <w:vMerge/>
          </w:tcPr>
          <w:p w:rsidRPr="004356D7" w:rsidR="009F21C4" w:rsidP="00CE5775" w:rsidRDefault="009F21C4" w14:paraId="11329A7F" w14:textId="77777777">
            <w:pPr>
              <w:spacing w:after="0" w:line="240" w:lineRule="auto"/>
            </w:pPr>
          </w:p>
        </w:tc>
      </w:tr>
      <w:tr w:rsidRPr="0042147B" w:rsidR="009F21C4" w:rsidTr="00CE5775" w14:paraId="2E68C13F" w14:textId="77777777">
        <w:trPr>
          <w:trHeight w:val="101"/>
        </w:trPr>
        <w:tc>
          <w:tcPr>
            <w:tcW w:w="1838" w:type="dxa"/>
            <w:vMerge/>
          </w:tcPr>
          <w:p w:rsidRPr="004356D7" w:rsidR="009F21C4" w:rsidP="00CE5775" w:rsidRDefault="009F21C4" w14:paraId="6D617723" w14:textId="77777777">
            <w:pPr>
              <w:spacing w:after="0" w:line="240" w:lineRule="auto"/>
            </w:pPr>
          </w:p>
        </w:tc>
        <w:tc>
          <w:tcPr>
            <w:tcW w:w="6379" w:type="dxa"/>
            <w:noWrap/>
            <w:vAlign w:val="center"/>
          </w:tcPr>
          <w:p w:rsidRPr="004356D7" w:rsidR="009F21C4" w:rsidP="00CE5775" w:rsidRDefault="009F21C4" w14:paraId="4F2466BC" w14:textId="77777777">
            <w:pPr>
              <w:spacing w:after="0" w:line="240" w:lineRule="auto"/>
              <w:rPr>
                <w:szCs w:val="16"/>
              </w:rPr>
            </w:pPr>
            <w:r w:rsidRPr="004356D7">
              <w:t>In this place I can stop thinking about the things I still have to do (BA)</w:t>
            </w:r>
          </w:p>
        </w:tc>
        <w:tc>
          <w:tcPr>
            <w:tcW w:w="1556" w:type="dxa"/>
            <w:vMerge/>
          </w:tcPr>
          <w:p w:rsidRPr="004356D7" w:rsidR="009F21C4" w:rsidP="00CE5775" w:rsidRDefault="009F21C4" w14:paraId="42861F3A" w14:textId="77777777">
            <w:pPr>
              <w:spacing w:after="0" w:line="240" w:lineRule="auto"/>
            </w:pPr>
          </w:p>
        </w:tc>
      </w:tr>
      <w:tr w:rsidRPr="0042147B" w:rsidR="009F21C4" w:rsidTr="00CE5775" w14:paraId="582EFB8F" w14:textId="77777777">
        <w:trPr>
          <w:trHeight w:val="101"/>
        </w:trPr>
        <w:tc>
          <w:tcPr>
            <w:tcW w:w="1838" w:type="dxa"/>
            <w:vMerge/>
          </w:tcPr>
          <w:p w:rsidRPr="004356D7" w:rsidR="009F21C4" w:rsidP="00CE5775" w:rsidRDefault="009F21C4" w14:paraId="03CA6B2D" w14:textId="77777777">
            <w:pPr>
              <w:spacing w:after="0" w:line="240" w:lineRule="auto"/>
            </w:pPr>
          </w:p>
        </w:tc>
        <w:tc>
          <w:tcPr>
            <w:tcW w:w="6379" w:type="dxa"/>
            <w:noWrap/>
            <w:vAlign w:val="center"/>
          </w:tcPr>
          <w:p w:rsidRPr="004356D7" w:rsidR="009F21C4" w:rsidP="00CE5775" w:rsidRDefault="009F21C4" w14:paraId="077E564C" w14:textId="77777777">
            <w:pPr>
              <w:spacing w:after="0" w:line="240" w:lineRule="auto"/>
              <w:rPr>
                <w:szCs w:val="16"/>
              </w:rPr>
            </w:pPr>
            <w:r w:rsidRPr="004356D7">
              <w:t>There is a clear order of things in this place (EC)</w:t>
            </w:r>
          </w:p>
        </w:tc>
        <w:tc>
          <w:tcPr>
            <w:tcW w:w="1556" w:type="dxa"/>
            <w:vMerge/>
          </w:tcPr>
          <w:p w:rsidRPr="004356D7" w:rsidR="009F21C4" w:rsidP="00CE5775" w:rsidRDefault="009F21C4" w14:paraId="14C156E3" w14:textId="77777777">
            <w:pPr>
              <w:spacing w:after="0" w:line="240" w:lineRule="auto"/>
            </w:pPr>
          </w:p>
        </w:tc>
      </w:tr>
      <w:tr w:rsidRPr="0042147B" w:rsidR="009F21C4" w:rsidTr="00CE5775" w14:paraId="435E2820" w14:textId="77777777">
        <w:trPr>
          <w:trHeight w:val="101"/>
        </w:trPr>
        <w:tc>
          <w:tcPr>
            <w:tcW w:w="1838" w:type="dxa"/>
            <w:vMerge/>
          </w:tcPr>
          <w:p w:rsidRPr="004356D7" w:rsidR="009F21C4" w:rsidP="00CE5775" w:rsidRDefault="009F21C4" w14:paraId="1D758687" w14:textId="77777777">
            <w:pPr>
              <w:spacing w:after="0" w:line="240" w:lineRule="auto"/>
            </w:pPr>
          </w:p>
        </w:tc>
        <w:tc>
          <w:tcPr>
            <w:tcW w:w="6379" w:type="dxa"/>
            <w:noWrap/>
            <w:vAlign w:val="center"/>
          </w:tcPr>
          <w:p w:rsidRPr="004356D7" w:rsidR="009F21C4" w:rsidP="00CE5775" w:rsidRDefault="009F21C4" w14:paraId="40B699E6" w14:textId="77777777">
            <w:pPr>
              <w:spacing w:after="0" w:line="240" w:lineRule="auto"/>
              <w:rPr>
                <w:szCs w:val="16"/>
              </w:rPr>
            </w:pPr>
            <w:r w:rsidRPr="004356D7">
              <w:t>In this place it is easy to see how things are organized (EC)</w:t>
            </w:r>
          </w:p>
        </w:tc>
        <w:tc>
          <w:tcPr>
            <w:tcW w:w="1556" w:type="dxa"/>
            <w:vMerge/>
          </w:tcPr>
          <w:p w:rsidRPr="004356D7" w:rsidR="009F21C4" w:rsidP="00CE5775" w:rsidRDefault="009F21C4" w14:paraId="383AD084" w14:textId="77777777">
            <w:pPr>
              <w:spacing w:after="0" w:line="240" w:lineRule="auto"/>
            </w:pPr>
          </w:p>
        </w:tc>
      </w:tr>
      <w:tr w:rsidRPr="0042147B" w:rsidR="009F21C4" w:rsidTr="00CE5775" w14:paraId="56171BD4" w14:textId="77777777">
        <w:trPr>
          <w:trHeight w:val="101"/>
        </w:trPr>
        <w:tc>
          <w:tcPr>
            <w:tcW w:w="1838" w:type="dxa"/>
            <w:vMerge/>
          </w:tcPr>
          <w:p w:rsidRPr="004356D7" w:rsidR="009F21C4" w:rsidP="00CE5775" w:rsidRDefault="009F21C4" w14:paraId="0E363B1B" w14:textId="77777777">
            <w:pPr>
              <w:spacing w:after="0" w:line="240" w:lineRule="auto"/>
            </w:pPr>
          </w:p>
        </w:tc>
        <w:tc>
          <w:tcPr>
            <w:tcW w:w="6379" w:type="dxa"/>
            <w:noWrap/>
            <w:vAlign w:val="center"/>
          </w:tcPr>
          <w:p w:rsidRPr="004356D7" w:rsidR="009F21C4" w:rsidP="00CE5775" w:rsidRDefault="009F21C4" w14:paraId="5186285D" w14:textId="77777777">
            <w:pPr>
              <w:spacing w:after="0" w:line="240" w:lineRule="auto"/>
              <w:rPr>
                <w:szCs w:val="16"/>
              </w:rPr>
            </w:pPr>
            <w:r w:rsidRPr="004356D7">
              <w:t>In this place everything seems to have its right place (EC)</w:t>
            </w:r>
          </w:p>
        </w:tc>
        <w:tc>
          <w:tcPr>
            <w:tcW w:w="1556" w:type="dxa"/>
            <w:vMerge/>
          </w:tcPr>
          <w:p w:rsidRPr="004356D7" w:rsidR="009F21C4" w:rsidP="00CE5775" w:rsidRDefault="009F21C4" w14:paraId="22C76269" w14:textId="77777777">
            <w:pPr>
              <w:spacing w:after="0" w:line="240" w:lineRule="auto"/>
            </w:pPr>
          </w:p>
        </w:tc>
      </w:tr>
      <w:tr w:rsidRPr="0042147B" w:rsidR="009F21C4" w:rsidTr="00CE5775" w14:paraId="640E912C" w14:textId="77777777">
        <w:trPr>
          <w:trHeight w:val="101"/>
        </w:trPr>
        <w:tc>
          <w:tcPr>
            <w:tcW w:w="1838" w:type="dxa"/>
            <w:vMerge/>
          </w:tcPr>
          <w:p w:rsidRPr="004356D7" w:rsidR="009F21C4" w:rsidP="00CE5775" w:rsidRDefault="009F21C4" w14:paraId="4F936B02" w14:textId="77777777">
            <w:pPr>
              <w:spacing w:after="0" w:line="240" w:lineRule="auto"/>
            </w:pPr>
          </w:p>
        </w:tc>
        <w:tc>
          <w:tcPr>
            <w:tcW w:w="6379" w:type="dxa"/>
            <w:noWrap/>
            <w:vAlign w:val="center"/>
          </w:tcPr>
          <w:p w:rsidRPr="004356D7" w:rsidR="009F21C4" w:rsidP="00CE5775" w:rsidRDefault="009F21C4" w14:paraId="657D0125" w14:textId="77777777">
            <w:pPr>
              <w:spacing w:after="0" w:line="240" w:lineRule="auto"/>
              <w:rPr>
                <w:szCs w:val="16"/>
              </w:rPr>
            </w:pPr>
            <w:r w:rsidRPr="004356D7">
              <w:t>This place is big enough to allow exploration in many directions (ES)</w:t>
            </w:r>
          </w:p>
        </w:tc>
        <w:tc>
          <w:tcPr>
            <w:tcW w:w="1556" w:type="dxa"/>
            <w:vMerge/>
          </w:tcPr>
          <w:p w:rsidRPr="004356D7" w:rsidR="009F21C4" w:rsidP="00CE5775" w:rsidRDefault="009F21C4" w14:paraId="07A1C4FB" w14:textId="77777777">
            <w:pPr>
              <w:spacing w:after="0" w:line="240" w:lineRule="auto"/>
            </w:pPr>
          </w:p>
        </w:tc>
      </w:tr>
      <w:tr w:rsidRPr="0042147B" w:rsidR="009F21C4" w:rsidTr="00CE5775" w14:paraId="3C1B1A4B" w14:textId="77777777">
        <w:trPr>
          <w:trHeight w:val="101"/>
        </w:trPr>
        <w:tc>
          <w:tcPr>
            <w:tcW w:w="1838" w:type="dxa"/>
            <w:vMerge/>
          </w:tcPr>
          <w:p w:rsidRPr="004356D7" w:rsidR="009F21C4" w:rsidP="00CE5775" w:rsidRDefault="009F21C4" w14:paraId="1DE42379" w14:textId="77777777">
            <w:pPr>
              <w:spacing w:after="0" w:line="240" w:lineRule="auto"/>
            </w:pPr>
          </w:p>
        </w:tc>
        <w:tc>
          <w:tcPr>
            <w:tcW w:w="6379" w:type="dxa"/>
            <w:noWrap/>
            <w:vAlign w:val="center"/>
          </w:tcPr>
          <w:p w:rsidRPr="004356D7" w:rsidR="009F21C4" w:rsidP="00CE5775" w:rsidRDefault="009F21C4" w14:paraId="54318E4E" w14:textId="77777777">
            <w:pPr>
              <w:spacing w:after="0" w:line="240" w:lineRule="auto"/>
              <w:rPr>
                <w:szCs w:val="16"/>
              </w:rPr>
            </w:pPr>
            <w:r w:rsidRPr="004356D7">
              <w:t>In this place there are few boundaries that restrict my movements (ES)</w:t>
            </w:r>
          </w:p>
        </w:tc>
        <w:tc>
          <w:tcPr>
            <w:tcW w:w="1556" w:type="dxa"/>
            <w:vMerge/>
          </w:tcPr>
          <w:p w:rsidRPr="004356D7" w:rsidR="009F21C4" w:rsidP="00CE5775" w:rsidRDefault="009F21C4" w14:paraId="0C2D2CC4" w14:textId="77777777">
            <w:pPr>
              <w:spacing w:after="0" w:line="240" w:lineRule="auto"/>
            </w:pPr>
          </w:p>
        </w:tc>
      </w:tr>
      <w:tr w:rsidRPr="004356D7" w:rsidR="00F3306A" w:rsidTr="00204395" w14:paraId="51ACF7C1" w14:textId="77777777">
        <w:trPr>
          <w:trHeight w:val="290"/>
        </w:trPr>
        <w:tc>
          <w:tcPr>
            <w:tcW w:w="1838" w:type="dxa"/>
          </w:tcPr>
          <w:p w:rsidRPr="00993E88" w:rsidR="00F3306A" w:rsidP="00204395" w:rsidRDefault="00F3306A" w14:paraId="30D59D1C" w14:textId="77777777">
            <w:pPr>
              <w:spacing w:after="0" w:line="240" w:lineRule="auto"/>
            </w:pPr>
            <w:r w:rsidRPr="00993E88">
              <w:t>Feeling of being in nature (FEELNAT)</w:t>
            </w:r>
          </w:p>
        </w:tc>
        <w:tc>
          <w:tcPr>
            <w:tcW w:w="6379" w:type="dxa"/>
            <w:noWrap/>
            <w:hideMark/>
          </w:tcPr>
          <w:p w:rsidRPr="00993E88" w:rsidR="00F3306A" w:rsidP="00204395" w:rsidRDefault="00F3306A" w14:paraId="0DF90761" w14:textId="77777777">
            <w:pPr>
              <w:spacing w:after="0" w:line="240" w:lineRule="auto"/>
            </w:pPr>
            <w:r w:rsidRPr="00993E88">
              <w:t>How true is the following statement for the place you indicated on the map? I had the feeling of being in nature at this place</w:t>
            </w:r>
          </w:p>
        </w:tc>
        <w:tc>
          <w:tcPr>
            <w:tcW w:w="1556" w:type="dxa"/>
          </w:tcPr>
          <w:p w:rsidRPr="004356D7" w:rsidR="00F3306A" w:rsidP="00204395" w:rsidRDefault="00F3306A" w14:paraId="259CBD4D" w14:textId="77777777">
            <w:pPr>
              <w:spacing w:after="0" w:line="240" w:lineRule="auto"/>
            </w:pPr>
            <w:r w:rsidRPr="004356D7">
              <w:t>1 = strongly disagree</w:t>
            </w:r>
          </w:p>
          <w:p w:rsidRPr="004356D7" w:rsidR="00F3306A" w:rsidP="00204395" w:rsidRDefault="00F3306A" w14:paraId="0916FB22" w14:textId="77777777">
            <w:pPr>
              <w:spacing w:after="0" w:line="240" w:lineRule="auto"/>
            </w:pPr>
            <w:r w:rsidRPr="004356D7">
              <w:t>7 = strongly agree</w:t>
            </w:r>
          </w:p>
        </w:tc>
      </w:tr>
      <w:tr w:rsidRPr="004356D7" w:rsidR="009F21C4" w:rsidTr="00CE5775" w14:paraId="545B2F2D" w14:textId="77777777">
        <w:trPr>
          <w:trHeight w:val="290"/>
        </w:trPr>
        <w:tc>
          <w:tcPr>
            <w:tcW w:w="1838" w:type="dxa"/>
            <w:vMerge w:val="restart"/>
          </w:tcPr>
          <w:p w:rsidRPr="00993E88" w:rsidR="009F21C4" w:rsidP="00CE5775" w:rsidRDefault="009F21C4" w14:paraId="76CC86D6" w14:textId="77777777">
            <w:pPr>
              <w:tabs>
                <w:tab w:val="left" w:pos="939"/>
              </w:tabs>
              <w:spacing w:after="0" w:line="240" w:lineRule="auto"/>
              <w:rPr>
                <w:rFonts w:cstheme="minorHAnsi"/>
              </w:rPr>
            </w:pPr>
            <w:r w:rsidRPr="00993E88">
              <w:rPr>
                <w:rFonts w:cstheme="minorHAnsi"/>
              </w:rPr>
              <w:t>Sensory perceptions:</w:t>
            </w:r>
          </w:p>
          <w:p w:rsidRPr="00993E88" w:rsidR="009F21C4" w:rsidP="00CE5775" w:rsidRDefault="009F21C4" w14:paraId="1F5DA68C" w14:textId="77777777">
            <w:pPr>
              <w:tabs>
                <w:tab w:val="left" w:pos="939"/>
              </w:tabs>
              <w:spacing w:after="0" w:line="240" w:lineRule="auto"/>
              <w:rPr>
                <w:rFonts w:cstheme="minorHAnsi"/>
              </w:rPr>
            </w:pPr>
            <w:r w:rsidRPr="00993E88">
              <w:rPr>
                <w:rFonts w:cstheme="minorHAnsi"/>
              </w:rPr>
              <w:t>What did you notice at this place?</w:t>
            </w:r>
          </w:p>
        </w:tc>
        <w:tc>
          <w:tcPr>
            <w:tcW w:w="6379" w:type="dxa"/>
            <w:noWrap/>
            <w:hideMark/>
          </w:tcPr>
          <w:p w:rsidRPr="00993E88" w:rsidR="009F21C4" w:rsidP="00CE5775" w:rsidRDefault="009F21C4" w14:paraId="66CB046D" w14:textId="77777777">
            <w:pPr>
              <w:tabs>
                <w:tab w:val="left" w:pos="939"/>
              </w:tabs>
              <w:spacing w:after="0" w:line="240" w:lineRule="auto"/>
              <w:rPr>
                <w:rFonts w:cstheme="minorHAnsi"/>
              </w:rPr>
            </w:pPr>
            <w:r w:rsidRPr="00993E88">
              <w:rPr>
                <w:rFonts w:cstheme="minorHAnsi"/>
              </w:rPr>
              <w:t>Sensations, such as wind in my hair, sunshine on my face (LOC_SENS)</w:t>
            </w:r>
          </w:p>
        </w:tc>
        <w:tc>
          <w:tcPr>
            <w:tcW w:w="1556" w:type="dxa"/>
            <w:vMerge w:val="restart"/>
          </w:tcPr>
          <w:p w:rsidRPr="00186D4A" w:rsidR="009F21C4" w:rsidP="00CE5775" w:rsidRDefault="009F21C4" w14:paraId="1575B2F3" w14:textId="77777777">
            <w:pPr>
              <w:tabs>
                <w:tab w:val="left" w:pos="939"/>
              </w:tabs>
              <w:spacing w:after="0" w:line="240" w:lineRule="auto"/>
              <w:rPr>
                <w:rFonts w:cstheme="minorHAnsi"/>
              </w:rPr>
            </w:pPr>
            <w:r w:rsidRPr="00186D4A">
              <w:rPr>
                <w:rFonts w:cstheme="minorHAnsi"/>
              </w:rPr>
              <w:t>1 = strongly disagree</w:t>
            </w:r>
          </w:p>
          <w:p w:rsidRPr="004356D7" w:rsidR="009F21C4" w:rsidP="00CE5775" w:rsidRDefault="009F21C4" w14:paraId="5F5ED696" w14:textId="77777777">
            <w:pPr>
              <w:tabs>
                <w:tab w:val="left" w:pos="939"/>
              </w:tabs>
              <w:spacing w:after="0" w:line="240" w:lineRule="auto"/>
              <w:rPr>
                <w:rFonts w:cstheme="minorHAnsi"/>
                <w:sz w:val="18"/>
                <w:szCs w:val="16"/>
              </w:rPr>
            </w:pPr>
            <w:r w:rsidRPr="00186D4A">
              <w:rPr>
                <w:rFonts w:cstheme="minorHAnsi"/>
              </w:rPr>
              <w:t>5 = strongly agree</w:t>
            </w:r>
          </w:p>
        </w:tc>
      </w:tr>
      <w:tr w:rsidRPr="002C14C0" w:rsidR="009F21C4" w:rsidTr="00CE5775" w14:paraId="08125E3C" w14:textId="77777777">
        <w:trPr>
          <w:trHeight w:val="290"/>
        </w:trPr>
        <w:tc>
          <w:tcPr>
            <w:tcW w:w="1838" w:type="dxa"/>
            <w:vMerge/>
          </w:tcPr>
          <w:p w:rsidRPr="00CE5775" w:rsidR="009F21C4" w:rsidP="00CE5775" w:rsidRDefault="009F21C4" w14:paraId="492DC6C3" w14:textId="77777777">
            <w:pPr>
              <w:tabs>
                <w:tab w:val="left" w:pos="939"/>
              </w:tabs>
              <w:spacing w:after="0" w:line="240" w:lineRule="auto"/>
              <w:rPr>
                <w:rFonts w:cstheme="minorHAnsi"/>
              </w:rPr>
            </w:pPr>
          </w:p>
        </w:tc>
        <w:tc>
          <w:tcPr>
            <w:tcW w:w="6379" w:type="dxa"/>
            <w:noWrap/>
            <w:hideMark/>
          </w:tcPr>
          <w:p w:rsidRPr="00CE5775" w:rsidR="009F21C4" w:rsidP="00CE5775" w:rsidRDefault="009F21C4" w14:paraId="7C2EF284" w14:textId="77777777">
            <w:pPr>
              <w:tabs>
                <w:tab w:val="left" w:pos="939"/>
              </w:tabs>
              <w:spacing w:after="0" w:line="240" w:lineRule="auto"/>
              <w:rPr>
                <w:rFonts w:cstheme="minorHAnsi"/>
              </w:rPr>
            </w:pPr>
            <w:r w:rsidRPr="00CE5775">
              <w:rPr>
                <w:rFonts w:cstheme="minorHAnsi"/>
              </w:rPr>
              <w:t>Sounds, such as twittering of birds, rustling of leaves (LOC_SOUND)</w:t>
            </w:r>
          </w:p>
        </w:tc>
        <w:tc>
          <w:tcPr>
            <w:tcW w:w="1556" w:type="dxa"/>
            <w:vMerge/>
          </w:tcPr>
          <w:p w:rsidRPr="004356D7" w:rsidR="009F21C4" w:rsidP="00CE5775" w:rsidRDefault="009F21C4" w14:paraId="301A9D54" w14:textId="77777777">
            <w:pPr>
              <w:tabs>
                <w:tab w:val="left" w:pos="939"/>
              </w:tabs>
              <w:spacing w:after="0" w:line="240" w:lineRule="auto"/>
              <w:rPr>
                <w:rFonts w:cstheme="minorHAnsi"/>
                <w:sz w:val="18"/>
                <w:szCs w:val="16"/>
              </w:rPr>
            </w:pPr>
          </w:p>
        </w:tc>
      </w:tr>
      <w:tr w:rsidRPr="002C14C0" w:rsidR="009F21C4" w:rsidTr="00CE5775" w14:paraId="27AC736B" w14:textId="77777777">
        <w:trPr>
          <w:trHeight w:val="290"/>
        </w:trPr>
        <w:tc>
          <w:tcPr>
            <w:tcW w:w="1838" w:type="dxa"/>
            <w:vMerge/>
          </w:tcPr>
          <w:p w:rsidRPr="00CE5775" w:rsidR="009F21C4" w:rsidP="00CE5775" w:rsidRDefault="009F21C4" w14:paraId="43B5D88C" w14:textId="77777777">
            <w:pPr>
              <w:tabs>
                <w:tab w:val="left" w:pos="939"/>
              </w:tabs>
              <w:spacing w:after="0" w:line="240" w:lineRule="auto"/>
              <w:rPr>
                <w:rFonts w:cstheme="minorHAnsi"/>
              </w:rPr>
            </w:pPr>
          </w:p>
        </w:tc>
        <w:tc>
          <w:tcPr>
            <w:tcW w:w="6379" w:type="dxa"/>
            <w:noWrap/>
            <w:hideMark/>
          </w:tcPr>
          <w:p w:rsidRPr="00CE5775" w:rsidR="009F21C4" w:rsidP="00CE5775" w:rsidRDefault="009F21C4" w14:paraId="324147E7" w14:textId="77777777">
            <w:pPr>
              <w:tabs>
                <w:tab w:val="left" w:pos="939"/>
              </w:tabs>
              <w:spacing w:after="0" w:line="240" w:lineRule="auto"/>
              <w:rPr>
                <w:rFonts w:cstheme="minorHAnsi"/>
              </w:rPr>
            </w:pPr>
            <w:r w:rsidRPr="00CE5775">
              <w:rPr>
                <w:rFonts w:cstheme="minorHAnsi"/>
              </w:rPr>
              <w:t>Scents and odours, e.g. from flowers or earth (LOC_SCENT)</w:t>
            </w:r>
          </w:p>
        </w:tc>
        <w:tc>
          <w:tcPr>
            <w:tcW w:w="1556" w:type="dxa"/>
            <w:vMerge/>
          </w:tcPr>
          <w:p w:rsidRPr="004356D7" w:rsidR="009F21C4" w:rsidP="00CE5775" w:rsidRDefault="009F21C4" w14:paraId="0D7048FB" w14:textId="77777777">
            <w:pPr>
              <w:tabs>
                <w:tab w:val="left" w:pos="939"/>
              </w:tabs>
              <w:spacing w:after="0" w:line="240" w:lineRule="auto"/>
              <w:rPr>
                <w:rFonts w:cstheme="minorHAnsi"/>
                <w:sz w:val="18"/>
                <w:szCs w:val="16"/>
              </w:rPr>
            </w:pPr>
          </w:p>
        </w:tc>
      </w:tr>
      <w:tr w:rsidRPr="002C14C0" w:rsidR="009F21C4" w:rsidTr="00CE5775" w14:paraId="5A53EBD7" w14:textId="77777777">
        <w:trPr>
          <w:trHeight w:val="290"/>
        </w:trPr>
        <w:tc>
          <w:tcPr>
            <w:tcW w:w="1838" w:type="dxa"/>
            <w:vMerge/>
          </w:tcPr>
          <w:p w:rsidRPr="00CE5775" w:rsidR="009F21C4" w:rsidP="00CE5775" w:rsidRDefault="009F21C4" w14:paraId="1DD4861F" w14:textId="77777777">
            <w:pPr>
              <w:tabs>
                <w:tab w:val="left" w:pos="939"/>
              </w:tabs>
              <w:spacing w:after="0" w:line="240" w:lineRule="auto"/>
              <w:rPr>
                <w:rFonts w:cstheme="minorHAnsi"/>
              </w:rPr>
            </w:pPr>
          </w:p>
        </w:tc>
        <w:tc>
          <w:tcPr>
            <w:tcW w:w="6379" w:type="dxa"/>
            <w:noWrap/>
            <w:hideMark/>
          </w:tcPr>
          <w:p w:rsidRPr="00CE5775" w:rsidR="009F21C4" w:rsidP="00CE5775" w:rsidRDefault="009F21C4" w14:paraId="7D2A1A37" w14:textId="77777777">
            <w:pPr>
              <w:tabs>
                <w:tab w:val="left" w:pos="939"/>
              </w:tabs>
              <w:spacing w:after="0" w:line="240" w:lineRule="auto"/>
              <w:rPr>
                <w:rFonts w:cstheme="minorHAnsi"/>
              </w:rPr>
            </w:pPr>
            <w:r w:rsidRPr="00CE5775">
              <w:rPr>
                <w:rFonts w:cstheme="minorHAnsi"/>
              </w:rPr>
              <w:t>Visual elements: colours, forms, structures, patterns of light and shadows (LOC_VISE)</w:t>
            </w:r>
          </w:p>
        </w:tc>
        <w:tc>
          <w:tcPr>
            <w:tcW w:w="1556" w:type="dxa"/>
            <w:vMerge/>
          </w:tcPr>
          <w:p w:rsidRPr="004356D7" w:rsidR="009F21C4" w:rsidP="00CE5775" w:rsidRDefault="009F21C4" w14:paraId="533CB0B5" w14:textId="77777777">
            <w:pPr>
              <w:tabs>
                <w:tab w:val="left" w:pos="939"/>
              </w:tabs>
              <w:spacing w:after="0" w:line="240" w:lineRule="auto"/>
              <w:rPr>
                <w:rFonts w:cstheme="minorHAnsi"/>
                <w:sz w:val="18"/>
                <w:szCs w:val="16"/>
              </w:rPr>
            </w:pPr>
          </w:p>
        </w:tc>
      </w:tr>
      <w:tr w:rsidRPr="002C14C0" w:rsidR="009F21C4" w:rsidTr="00CE5775" w14:paraId="27AB68DD" w14:textId="77777777">
        <w:trPr>
          <w:trHeight w:val="290"/>
        </w:trPr>
        <w:tc>
          <w:tcPr>
            <w:tcW w:w="1838" w:type="dxa"/>
            <w:vMerge/>
          </w:tcPr>
          <w:p w:rsidRPr="00CE5775" w:rsidR="009F21C4" w:rsidP="00CE5775" w:rsidRDefault="009F21C4" w14:paraId="608B7A02" w14:textId="77777777">
            <w:pPr>
              <w:tabs>
                <w:tab w:val="left" w:pos="939"/>
              </w:tabs>
              <w:spacing w:after="0" w:line="240" w:lineRule="auto"/>
              <w:rPr>
                <w:rFonts w:cstheme="minorHAnsi"/>
              </w:rPr>
            </w:pPr>
          </w:p>
        </w:tc>
        <w:tc>
          <w:tcPr>
            <w:tcW w:w="6379" w:type="dxa"/>
            <w:noWrap/>
            <w:hideMark/>
          </w:tcPr>
          <w:p w:rsidRPr="00CE5775" w:rsidR="009F21C4" w:rsidP="00CE5775" w:rsidRDefault="009F21C4" w14:paraId="61D495F0" w14:textId="77777777">
            <w:pPr>
              <w:tabs>
                <w:tab w:val="left" w:pos="939"/>
              </w:tabs>
              <w:spacing w:after="0" w:line="240" w:lineRule="auto"/>
              <w:rPr>
                <w:rFonts w:cstheme="minorHAnsi"/>
              </w:rPr>
            </w:pPr>
            <w:r w:rsidRPr="00CE5775">
              <w:rPr>
                <w:rFonts w:cstheme="minorHAnsi"/>
              </w:rPr>
              <w:t>Vegetation and its changes, e.g. blooming flowers, colourful leaves of trees (LOC_VEGE)</w:t>
            </w:r>
          </w:p>
        </w:tc>
        <w:tc>
          <w:tcPr>
            <w:tcW w:w="1556" w:type="dxa"/>
            <w:vMerge/>
          </w:tcPr>
          <w:p w:rsidRPr="004356D7" w:rsidR="009F21C4" w:rsidP="00CE5775" w:rsidRDefault="009F21C4" w14:paraId="3388F1A7" w14:textId="77777777">
            <w:pPr>
              <w:tabs>
                <w:tab w:val="left" w:pos="939"/>
              </w:tabs>
              <w:spacing w:after="0" w:line="240" w:lineRule="auto"/>
              <w:rPr>
                <w:rFonts w:cstheme="minorHAnsi"/>
                <w:sz w:val="18"/>
                <w:szCs w:val="16"/>
              </w:rPr>
            </w:pPr>
          </w:p>
        </w:tc>
      </w:tr>
      <w:tr w:rsidRPr="002C14C0" w:rsidR="009F21C4" w:rsidTr="00CE5775" w14:paraId="02A6BAD4" w14:textId="77777777">
        <w:trPr>
          <w:trHeight w:val="290"/>
        </w:trPr>
        <w:tc>
          <w:tcPr>
            <w:tcW w:w="1838" w:type="dxa"/>
            <w:vMerge/>
          </w:tcPr>
          <w:p w:rsidRPr="00CE5775" w:rsidR="009F21C4" w:rsidP="00CE5775" w:rsidRDefault="009F21C4" w14:paraId="75E2ADEA" w14:textId="77777777">
            <w:pPr>
              <w:tabs>
                <w:tab w:val="left" w:pos="939"/>
              </w:tabs>
              <w:spacing w:after="0" w:line="240" w:lineRule="auto"/>
              <w:rPr>
                <w:rFonts w:cstheme="minorHAnsi"/>
              </w:rPr>
            </w:pPr>
          </w:p>
        </w:tc>
        <w:tc>
          <w:tcPr>
            <w:tcW w:w="6379" w:type="dxa"/>
            <w:noWrap/>
            <w:hideMark/>
          </w:tcPr>
          <w:p w:rsidRPr="00CE5775" w:rsidR="009F21C4" w:rsidP="00CE5775" w:rsidRDefault="009F21C4" w14:paraId="1436DCBA" w14:textId="77777777">
            <w:pPr>
              <w:tabs>
                <w:tab w:val="left" w:pos="939"/>
              </w:tabs>
              <w:spacing w:after="0" w:line="240" w:lineRule="auto"/>
              <w:rPr>
                <w:rFonts w:cstheme="minorHAnsi"/>
              </w:rPr>
            </w:pPr>
            <w:r w:rsidRPr="00CE5775">
              <w:rPr>
                <w:rFonts w:cstheme="minorHAnsi"/>
              </w:rPr>
              <w:t>Wild animals in their habitat (LOC_FAUN)</w:t>
            </w:r>
          </w:p>
        </w:tc>
        <w:tc>
          <w:tcPr>
            <w:tcW w:w="1556" w:type="dxa"/>
            <w:vMerge/>
          </w:tcPr>
          <w:p w:rsidRPr="004356D7" w:rsidR="009F21C4" w:rsidP="00CE5775" w:rsidRDefault="009F21C4" w14:paraId="17BE82A5" w14:textId="77777777">
            <w:pPr>
              <w:tabs>
                <w:tab w:val="left" w:pos="939"/>
              </w:tabs>
              <w:spacing w:after="0" w:line="240" w:lineRule="auto"/>
              <w:rPr>
                <w:rFonts w:cstheme="minorHAnsi"/>
                <w:sz w:val="18"/>
                <w:szCs w:val="16"/>
              </w:rPr>
            </w:pPr>
          </w:p>
        </w:tc>
      </w:tr>
      <w:tr w:rsidRPr="004356D7" w:rsidR="009F21C4" w:rsidTr="00CE5775" w14:paraId="0693A014" w14:textId="77777777">
        <w:trPr>
          <w:trHeight w:val="290"/>
        </w:trPr>
        <w:tc>
          <w:tcPr>
            <w:tcW w:w="1838" w:type="dxa"/>
          </w:tcPr>
          <w:p w:rsidR="009F21C4" w:rsidP="00CE5775" w:rsidRDefault="00F3306A" w14:paraId="0F3CC7D3" w14:textId="1495376C">
            <w:pPr>
              <w:spacing w:after="0" w:line="240" w:lineRule="auto"/>
            </w:pPr>
            <w:r>
              <w:t>Overall</w:t>
            </w:r>
            <w:r w:rsidRPr="00993E88" w:rsidR="009F21C4">
              <w:t xml:space="preserve"> soundscape </w:t>
            </w:r>
            <w:r>
              <w:t xml:space="preserve">quality </w:t>
            </w:r>
            <w:r w:rsidRPr="00993E88" w:rsidR="009F21C4">
              <w:t>(LNOISE)</w:t>
            </w:r>
          </w:p>
          <w:p w:rsidRPr="00993E88" w:rsidR="009F21C4" w:rsidP="00CE5775" w:rsidRDefault="009F21C4" w14:paraId="29CA9171" w14:textId="77777777">
            <w:pPr>
              <w:spacing w:after="0" w:line="240" w:lineRule="auto"/>
            </w:pPr>
            <w:r>
              <w:t>(Nilsson and Berglund, 2006)</w:t>
            </w:r>
          </w:p>
        </w:tc>
        <w:tc>
          <w:tcPr>
            <w:tcW w:w="6379" w:type="dxa"/>
            <w:noWrap/>
          </w:tcPr>
          <w:p w:rsidRPr="00993E88" w:rsidR="009F21C4" w:rsidP="00CE5775" w:rsidRDefault="009F21C4" w14:paraId="5B3A60D5" w14:textId="77777777">
            <w:pPr>
              <w:spacing w:after="0" w:line="240" w:lineRule="auto"/>
              <w:rPr>
                <w:rFonts w:cstheme="minorHAnsi"/>
              </w:rPr>
            </w:pPr>
            <w:r w:rsidRPr="00993E88">
              <w:t>How would you describe the noise environment at the site in the map in general?</w:t>
            </w:r>
          </w:p>
        </w:tc>
        <w:tc>
          <w:tcPr>
            <w:tcW w:w="1556" w:type="dxa"/>
          </w:tcPr>
          <w:p w:rsidRPr="004356D7" w:rsidR="009F21C4" w:rsidP="00CE5775" w:rsidRDefault="009F21C4" w14:paraId="69A1C1D7" w14:textId="77777777">
            <w:pPr>
              <w:spacing w:after="0" w:line="240" w:lineRule="auto"/>
            </w:pPr>
            <w:r w:rsidRPr="004356D7">
              <w:t>1 = very bad</w:t>
            </w:r>
          </w:p>
          <w:p w:rsidRPr="004356D7" w:rsidR="009F21C4" w:rsidP="00CE5775" w:rsidRDefault="009F21C4" w14:paraId="7D96359C" w14:textId="77777777">
            <w:pPr>
              <w:spacing w:after="0" w:line="240" w:lineRule="auto"/>
            </w:pPr>
            <w:r w:rsidRPr="004356D7">
              <w:t>5 = very good</w:t>
            </w:r>
          </w:p>
        </w:tc>
      </w:tr>
      <w:tr w:rsidRPr="0040068A" w:rsidR="009F21C4" w:rsidTr="00CE5775" w14:paraId="1B981666" w14:textId="77777777">
        <w:trPr>
          <w:trHeight w:val="584"/>
        </w:trPr>
        <w:tc>
          <w:tcPr>
            <w:tcW w:w="1838" w:type="dxa"/>
            <w:vMerge w:val="restart"/>
          </w:tcPr>
          <w:p w:rsidRPr="00993E88" w:rsidR="009F21C4" w:rsidP="00CE5775" w:rsidRDefault="009F21C4" w14:paraId="6870E339" w14:textId="77777777">
            <w:pPr>
              <w:spacing w:after="0" w:line="240" w:lineRule="auto"/>
            </w:pPr>
            <w:r w:rsidRPr="00993E88">
              <w:t>Dominating types of sound at the restorative places (LDOMAUD)</w:t>
            </w:r>
          </w:p>
        </w:tc>
        <w:tc>
          <w:tcPr>
            <w:tcW w:w="6379" w:type="dxa"/>
            <w:noWrap/>
          </w:tcPr>
          <w:p w:rsidRPr="00993E88" w:rsidR="009F21C4" w:rsidP="00CE5775" w:rsidRDefault="009F21C4" w14:paraId="4DC9F83E" w14:textId="77777777">
            <w:pPr>
              <w:spacing w:after="0" w:line="240" w:lineRule="auto"/>
            </w:pPr>
            <w:r w:rsidRPr="00993E88">
              <w:t>Nature sounds (birds, wind, leaves and water noise)</w:t>
            </w:r>
          </w:p>
        </w:tc>
        <w:tc>
          <w:tcPr>
            <w:tcW w:w="1556" w:type="dxa"/>
            <w:vMerge w:val="restart"/>
          </w:tcPr>
          <w:p w:rsidR="009F21C4" w:rsidP="00CE5775" w:rsidRDefault="009F21C4" w14:paraId="58454A00" w14:textId="77777777">
            <w:pPr>
              <w:spacing w:after="0" w:line="240" w:lineRule="auto"/>
            </w:pPr>
            <w:r>
              <w:t>0 = not occurring</w:t>
            </w:r>
          </w:p>
          <w:p w:rsidR="009F21C4" w:rsidP="00CE5775" w:rsidRDefault="009F21C4" w14:paraId="7534B5EB" w14:textId="77777777">
            <w:pPr>
              <w:spacing w:after="0" w:line="240" w:lineRule="auto"/>
            </w:pPr>
            <w:r>
              <w:t>1 = not dominating</w:t>
            </w:r>
          </w:p>
          <w:p w:rsidRPr="004356D7" w:rsidR="009F21C4" w:rsidP="00CE5775" w:rsidRDefault="009F21C4" w14:paraId="0233E300" w14:textId="77777777">
            <w:pPr>
              <w:spacing w:after="0" w:line="240" w:lineRule="auto"/>
            </w:pPr>
            <w:r>
              <w:t xml:space="preserve">5 = strongly dominating </w:t>
            </w:r>
          </w:p>
        </w:tc>
      </w:tr>
      <w:tr w:rsidRPr="0040068A" w:rsidR="009F21C4" w:rsidTr="00CE5775" w14:paraId="2AF597EB" w14:textId="77777777">
        <w:trPr>
          <w:trHeight w:val="583"/>
        </w:trPr>
        <w:tc>
          <w:tcPr>
            <w:tcW w:w="1838" w:type="dxa"/>
            <w:vMerge/>
          </w:tcPr>
          <w:p w:rsidRPr="00993E88" w:rsidR="009F21C4" w:rsidP="00CE5775" w:rsidRDefault="009F21C4" w14:paraId="349FFEA8" w14:textId="77777777">
            <w:pPr>
              <w:spacing w:after="0" w:line="240" w:lineRule="auto"/>
            </w:pPr>
          </w:p>
        </w:tc>
        <w:tc>
          <w:tcPr>
            <w:tcW w:w="6379" w:type="dxa"/>
            <w:noWrap/>
          </w:tcPr>
          <w:p w:rsidRPr="00993E88" w:rsidR="009F21C4" w:rsidP="00CE5775" w:rsidRDefault="009F21C4" w14:paraId="78F934F7" w14:textId="77777777">
            <w:pPr>
              <w:spacing w:after="0" w:line="240" w:lineRule="auto"/>
            </w:pPr>
            <w:r w:rsidRPr="00993E88">
              <w:t>Human sounds (voices, children playing)</w:t>
            </w:r>
          </w:p>
        </w:tc>
        <w:tc>
          <w:tcPr>
            <w:tcW w:w="1556" w:type="dxa"/>
            <w:vMerge/>
          </w:tcPr>
          <w:p w:rsidRPr="004356D7" w:rsidR="009F21C4" w:rsidP="00CE5775" w:rsidRDefault="009F21C4" w14:paraId="0B71E1F1" w14:textId="77777777">
            <w:pPr>
              <w:spacing w:after="0" w:line="240" w:lineRule="auto"/>
            </w:pPr>
          </w:p>
        </w:tc>
      </w:tr>
      <w:tr w:rsidRPr="0040068A" w:rsidR="009F21C4" w:rsidTr="00CE5775" w14:paraId="5641201E" w14:textId="77777777">
        <w:trPr>
          <w:trHeight w:val="583"/>
        </w:trPr>
        <w:tc>
          <w:tcPr>
            <w:tcW w:w="1838" w:type="dxa"/>
            <w:vMerge/>
          </w:tcPr>
          <w:p w:rsidRPr="00993E88" w:rsidR="009F21C4" w:rsidP="00CE5775" w:rsidRDefault="009F21C4" w14:paraId="2AD1E325" w14:textId="77777777">
            <w:pPr>
              <w:spacing w:after="0" w:line="240" w:lineRule="auto"/>
            </w:pPr>
          </w:p>
        </w:tc>
        <w:tc>
          <w:tcPr>
            <w:tcW w:w="6379" w:type="dxa"/>
            <w:noWrap/>
          </w:tcPr>
          <w:p w:rsidRPr="00993E88" w:rsidR="009F21C4" w:rsidP="00CE5775" w:rsidRDefault="009F21C4" w14:paraId="5103D4F0" w14:textId="77777777">
            <w:pPr>
              <w:spacing w:after="0" w:line="240" w:lineRule="auto"/>
            </w:pPr>
            <w:r w:rsidRPr="00993E88">
              <w:t>Traffic sounds (cars, trains, airplanes)</w:t>
            </w:r>
          </w:p>
        </w:tc>
        <w:tc>
          <w:tcPr>
            <w:tcW w:w="1556" w:type="dxa"/>
            <w:vMerge/>
          </w:tcPr>
          <w:p w:rsidRPr="004356D7" w:rsidR="009F21C4" w:rsidP="00CE5775" w:rsidRDefault="009F21C4" w14:paraId="1B0CD481" w14:textId="77777777">
            <w:pPr>
              <w:spacing w:after="0" w:line="240" w:lineRule="auto"/>
            </w:pPr>
          </w:p>
        </w:tc>
      </w:tr>
      <w:tr w:rsidRPr="0040068A" w:rsidR="009F21C4" w:rsidTr="00CE5775" w14:paraId="6BA47C23" w14:textId="77777777">
        <w:trPr>
          <w:trHeight w:val="583"/>
        </w:trPr>
        <w:tc>
          <w:tcPr>
            <w:tcW w:w="1838" w:type="dxa"/>
            <w:vMerge/>
          </w:tcPr>
          <w:p w:rsidRPr="00993E88" w:rsidR="009F21C4" w:rsidP="00CE5775" w:rsidRDefault="009F21C4" w14:paraId="1B7A1523" w14:textId="77777777">
            <w:pPr>
              <w:spacing w:after="0" w:line="240" w:lineRule="auto"/>
            </w:pPr>
          </w:p>
        </w:tc>
        <w:tc>
          <w:tcPr>
            <w:tcW w:w="6379" w:type="dxa"/>
            <w:noWrap/>
          </w:tcPr>
          <w:p w:rsidRPr="00993E88" w:rsidR="009F21C4" w:rsidP="00CE5775" w:rsidRDefault="009F21C4" w14:paraId="3589AB52" w14:textId="77777777">
            <w:pPr>
              <w:spacing w:after="0" w:line="240" w:lineRule="auto"/>
            </w:pPr>
            <w:r w:rsidRPr="00993E88">
              <w:t>Other technical noises (construction sites, forestry work, drones, music)</w:t>
            </w:r>
          </w:p>
        </w:tc>
        <w:tc>
          <w:tcPr>
            <w:tcW w:w="1556" w:type="dxa"/>
            <w:vMerge/>
          </w:tcPr>
          <w:p w:rsidRPr="004356D7" w:rsidR="009F21C4" w:rsidP="00CE5775" w:rsidRDefault="009F21C4" w14:paraId="7D7E26D4" w14:textId="77777777">
            <w:pPr>
              <w:spacing w:after="0" w:line="240" w:lineRule="auto"/>
            </w:pPr>
          </w:p>
        </w:tc>
      </w:tr>
      <w:tr w:rsidRPr="0040068A" w:rsidR="009F21C4" w:rsidTr="00CE5775" w14:paraId="43CCF091" w14:textId="77777777">
        <w:trPr>
          <w:trHeight w:val="290"/>
        </w:trPr>
        <w:tc>
          <w:tcPr>
            <w:tcW w:w="1838" w:type="dxa"/>
          </w:tcPr>
          <w:p w:rsidR="009F21C4" w:rsidP="00CE5775" w:rsidRDefault="009F21C4" w14:paraId="203B44ED" w14:textId="77777777">
            <w:pPr>
              <w:spacing w:after="0" w:line="240" w:lineRule="auto"/>
            </w:pPr>
            <w:r>
              <w:t>N</w:t>
            </w:r>
            <w:r w:rsidRPr="00993E88">
              <w:t>oise annoyance</w:t>
            </w:r>
            <w:r>
              <w:t xml:space="preserve">: </w:t>
            </w:r>
          </w:p>
          <w:p w:rsidR="009F21C4" w:rsidP="00CE5775" w:rsidRDefault="009F21C4" w14:paraId="1CCFF577" w14:textId="77777777">
            <w:pPr>
              <w:spacing w:after="0" w:line="240" w:lineRule="auto"/>
            </w:pPr>
            <w:r>
              <w:t xml:space="preserve">How </w:t>
            </w:r>
            <w:r w:rsidRPr="00993E88">
              <w:t>disturbed or bothered you felt at this place by the noise from the following sources?</w:t>
            </w:r>
          </w:p>
          <w:p w:rsidRPr="00993E88" w:rsidR="009F21C4" w:rsidP="00CE5775" w:rsidRDefault="009F21C4" w14:paraId="7108A700" w14:textId="77777777">
            <w:pPr>
              <w:spacing w:after="0" w:line="240" w:lineRule="auto"/>
            </w:pPr>
            <w:r>
              <w:t>ISO/TS15666 (ISO, 2003)</w:t>
            </w:r>
          </w:p>
        </w:tc>
        <w:tc>
          <w:tcPr>
            <w:tcW w:w="6379" w:type="dxa"/>
            <w:noWrap/>
          </w:tcPr>
          <w:p w:rsidRPr="00993E88" w:rsidR="009F21C4" w:rsidP="00CE5775" w:rsidRDefault="009F21C4" w14:paraId="73FBA3DB" w14:textId="77777777">
            <w:pPr>
              <w:spacing w:after="0" w:line="240" w:lineRule="auto"/>
            </w:pPr>
            <w:r w:rsidRPr="00993E88">
              <w:t>Road traffic (cars, trucks)</w:t>
            </w:r>
          </w:p>
          <w:p w:rsidRPr="00993E88" w:rsidR="009F21C4" w:rsidP="00CE5775" w:rsidRDefault="009F21C4" w14:paraId="17CA0850" w14:textId="77777777">
            <w:pPr>
              <w:spacing w:after="0" w:line="240" w:lineRule="auto"/>
            </w:pPr>
            <w:r w:rsidRPr="00993E88">
              <w:t>Public transport only (trams, buses)</w:t>
            </w:r>
          </w:p>
          <w:p w:rsidRPr="00993E88" w:rsidR="009F21C4" w:rsidP="00CE5775" w:rsidRDefault="009F21C4" w14:paraId="3CADB35D" w14:textId="77777777">
            <w:pPr>
              <w:spacing w:after="0" w:line="240" w:lineRule="auto"/>
            </w:pPr>
            <w:r w:rsidRPr="00993E88">
              <w:t>Rail traffic</w:t>
            </w:r>
          </w:p>
          <w:p w:rsidRPr="00993E88" w:rsidR="009F21C4" w:rsidP="00CE5775" w:rsidRDefault="009F21C4" w14:paraId="6EC6C981" w14:textId="77777777">
            <w:pPr>
              <w:spacing w:after="0" w:line="240" w:lineRule="auto"/>
            </w:pPr>
            <w:r w:rsidRPr="00993E88">
              <w:t>Air traffic</w:t>
            </w:r>
          </w:p>
          <w:p w:rsidRPr="00993E88" w:rsidR="009F21C4" w:rsidP="00CE5775" w:rsidRDefault="009F21C4" w14:paraId="5B2D4815" w14:textId="77777777">
            <w:pPr>
              <w:spacing w:after="0" w:line="240" w:lineRule="auto"/>
            </w:pPr>
            <w:r w:rsidRPr="00993E88">
              <w:t>Restaurants, bars, nightlife and leisure</w:t>
            </w:r>
          </w:p>
          <w:p w:rsidRPr="00993E88" w:rsidR="009F21C4" w:rsidP="00CE5775" w:rsidRDefault="009F21C4" w14:paraId="73332EF5" w14:textId="77777777">
            <w:pPr>
              <w:spacing w:after="0" w:line="240" w:lineRule="auto"/>
            </w:pPr>
            <w:r w:rsidRPr="00993E88">
              <w:t>Music / noises from other people</w:t>
            </w:r>
          </w:p>
          <w:p w:rsidRPr="00993E88" w:rsidR="009F21C4" w:rsidP="00CE5775" w:rsidRDefault="009F21C4" w14:paraId="0D9D6B56" w14:textId="77777777">
            <w:pPr>
              <w:spacing w:after="0" w:line="240" w:lineRule="auto"/>
            </w:pPr>
            <w:r w:rsidRPr="00993E88">
              <w:t>Construction sites</w:t>
            </w:r>
          </w:p>
        </w:tc>
        <w:tc>
          <w:tcPr>
            <w:tcW w:w="1556" w:type="dxa"/>
          </w:tcPr>
          <w:p w:rsidR="009F21C4" w:rsidP="00CE5775" w:rsidRDefault="009F21C4" w14:paraId="6B2B7F28" w14:textId="77777777">
            <w:pPr>
              <w:spacing w:after="0" w:line="240" w:lineRule="auto"/>
            </w:pPr>
            <w:r w:rsidRPr="00993E88">
              <w:t>0 = not at all</w:t>
            </w:r>
          </w:p>
          <w:p w:rsidRPr="004356D7" w:rsidR="009F21C4" w:rsidP="00CE5775" w:rsidRDefault="009F21C4" w14:paraId="7EBA1538" w14:textId="77777777">
            <w:pPr>
              <w:spacing w:after="0" w:line="240" w:lineRule="auto"/>
            </w:pPr>
            <w:r w:rsidRPr="00993E88">
              <w:t>10 = extremely</w:t>
            </w:r>
          </w:p>
        </w:tc>
      </w:tr>
      <w:tr w:rsidRPr="0040068A" w:rsidR="009F21C4" w:rsidTr="00CE5775" w14:paraId="0026B2A4" w14:textId="77777777">
        <w:trPr>
          <w:trHeight w:val="290"/>
        </w:trPr>
        <w:tc>
          <w:tcPr>
            <w:tcW w:w="1838" w:type="dxa"/>
          </w:tcPr>
          <w:p w:rsidR="009F21C4" w:rsidP="00CE5775" w:rsidRDefault="009F21C4" w14:paraId="2835C1D2" w14:textId="77777777">
            <w:pPr>
              <w:spacing w:after="0" w:line="240" w:lineRule="auto"/>
            </w:pPr>
            <w:r w:rsidRPr="00993E88">
              <w:t>When you think about the sounds at this place, which terms best describe the acoustic impression?</w:t>
            </w:r>
          </w:p>
          <w:p w:rsidRPr="00993E88" w:rsidR="009F21C4" w:rsidP="00CE5775" w:rsidRDefault="009F21C4" w14:paraId="31595248" w14:textId="77777777">
            <w:pPr>
              <w:spacing w:after="0" w:line="240" w:lineRule="auto"/>
            </w:pPr>
            <w:r>
              <w:t>ISO/TS12913-2 (ISO, 2019)</w:t>
            </w:r>
          </w:p>
        </w:tc>
        <w:tc>
          <w:tcPr>
            <w:tcW w:w="6379" w:type="dxa"/>
            <w:noWrap/>
          </w:tcPr>
          <w:p w:rsidRPr="00993E88" w:rsidR="009F21C4" w:rsidP="00CE5775" w:rsidRDefault="009F21C4" w14:paraId="4AB66873" w14:textId="77777777">
            <w:pPr>
              <w:spacing w:after="0" w:line="240" w:lineRule="auto"/>
            </w:pPr>
            <w:r w:rsidRPr="00993E88">
              <w:t>Pleasant</w:t>
            </w:r>
          </w:p>
          <w:p w:rsidRPr="00993E88" w:rsidR="009F21C4" w:rsidP="00CE5775" w:rsidRDefault="009F21C4" w14:paraId="52D1EAE1" w14:textId="77777777">
            <w:pPr>
              <w:spacing w:after="0" w:line="240" w:lineRule="auto"/>
            </w:pPr>
            <w:r w:rsidRPr="00993E88">
              <w:t>Chaotic</w:t>
            </w:r>
          </w:p>
          <w:p w:rsidRPr="00993E88" w:rsidR="009F21C4" w:rsidP="00CE5775" w:rsidRDefault="009F21C4" w14:paraId="5A2C912E" w14:textId="77777777">
            <w:pPr>
              <w:spacing w:after="0" w:line="240" w:lineRule="auto"/>
            </w:pPr>
            <w:r w:rsidRPr="00993E88">
              <w:t>Lively</w:t>
            </w:r>
          </w:p>
          <w:p w:rsidRPr="00993E88" w:rsidR="009F21C4" w:rsidP="00CE5775" w:rsidRDefault="009F21C4" w14:paraId="7ACA6A93" w14:textId="77777777">
            <w:pPr>
              <w:spacing w:after="0" w:line="240" w:lineRule="auto"/>
            </w:pPr>
            <w:r w:rsidRPr="00993E88">
              <w:t>Uneventful</w:t>
            </w:r>
          </w:p>
          <w:p w:rsidRPr="00993E88" w:rsidR="009F21C4" w:rsidP="00CE5775" w:rsidRDefault="009F21C4" w14:paraId="42677393" w14:textId="77777777">
            <w:pPr>
              <w:spacing w:after="0" w:line="240" w:lineRule="auto"/>
            </w:pPr>
            <w:r w:rsidRPr="00993E88">
              <w:t>Quiet</w:t>
            </w:r>
          </w:p>
          <w:p w:rsidRPr="00993E88" w:rsidR="009F21C4" w:rsidP="00CE5775" w:rsidRDefault="009F21C4" w14:paraId="15C9B714" w14:textId="77777777">
            <w:pPr>
              <w:spacing w:after="0" w:line="240" w:lineRule="auto"/>
            </w:pPr>
            <w:r w:rsidRPr="00993E88">
              <w:t>Disturbing</w:t>
            </w:r>
          </w:p>
          <w:p w:rsidRPr="00993E88" w:rsidR="009F21C4" w:rsidP="00CE5775" w:rsidRDefault="009F21C4" w14:paraId="76814A96" w14:textId="77777777">
            <w:pPr>
              <w:spacing w:after="0" w:line="240" w:lineRule="auto"/>
            </w:pPr>
            <w:r w:rsidRPr="00993E88">
              <w:t>Eventful</w:t>
            </w:r>
          </w:p>
          <w:p w:rsidRPr="00993E88" w:rsidR="009F21C4" w:rsidP="00CE5775" w:rsidRDefault="009F21C4" w14:paraId="591751E7" w14:textId="77777777">
            <w:pPr>
              <w:spacing w:after="0" w:line="240" w:lineRule="auto"/>
            </w:pPr>
            <w:r w:rsidRPr="00993E88">
              <w:t>Monotonous</w:t>
            </w:r>
          </w:p>
          <w:p w:rsidRPr="00993E88" w:rsidR="009F21C4" w:rsidP="00CE5775" w:rsidRDefault="009F21C4" w14:paraId="6EADFD08" w14:textId="77777777">
            <w:pPr>
              <w:spacing w:after="0" w:line="240" w:lineRule="auto"/>
            </w:pPr>
            <w:r w:rsidRPr="00993E88">
              <w:t>Loud</w:t>
            </w:r>
          </w:p>
        </w:tc>
        <w:tc>
          <w:tcPr>
            <w:tcW w:w="1556" w:type="dxa"/>
          </w:tcPr>
          <w:p w:rsidR="009F21C4" w:rsidP="00CE5775" w:rsidRDefault="009F21C4" w14:paraId="23D10E40" w14:textId="77777777">
            <w:pPr>
              <w:spacing w:after="0" w:line="240" w:lineRule="auto"/>
            </w:pPr>
            <w:r>
              <w:t>1 = not agree at all</w:t>
            </w:r>
          </w:p>
          <w:p w:rsidR="009F21C4" w:rsidP="00CE5775" w:rsidRDefault="009F21C4" w14:paraId="261C67C5" w14:textId="77777777">
            <w:pPr>
              <w:spacing w:after="0" w:line="240" w:lineRule="auto"/>
            </w:pPr>
            <w:r>
              <w:t>3 = neither nor</w:t>
            </w:r>
          </w:p>
          <w:p w:rsidRPr="004356D7" w:rsidR="009F21C4" w:rsidP="00CE5775" w:rsidRDefault="009F21C4" w14:paraId="2AC5C516" w14:textId="77777777">
            <w:pPr>
              <w:spacing w:after="0" w:line="240" w:lineRule="auto"/>
            </w:pPr>
            <w:r>
              <w:t>5 = fully agree</w:t>
            </w:r>
          </w:p>
        </w:tc>
      </w:tr>
    </w:tbl>
    <w:p w:rsidR="009F21C4" w:rsidP="009F21C4" w:rsidRDefault="009F21C4" w14:paraId="679FE24A" w14:textId="77777777"/>
    <w:p w:rsidRPr="004356D7" w:rsidR="009F21C4" w:rsidP="009F21C4" w:rsidRDefault="009F21C4" w14:paraId="7BB9313C" w14:textId="77777777">
      <w:pPr>
        <w:pStyle w:val="berschrift3"/>
      </w:pPr>
      <w:r w:rsidRPr="004356D7">
        <w:rPr>
          <w:rStyle w:val="Fett"/>
          <w:b w:val="0"/>
          <w:bCs w:val="0"/>
        </w:rPr>
        <w:t xml:space="preserve">2.4 Geodata and </w:t>
      </w:r>
      <w:r w:rsidRPr="004356D7">
        <w:t>Landscape metrics / Modelling variables</w:t>
      </w:r>
    </w:p>
    <w:p w:rsidRPr="004356D7" w:rsidR="009F21C4" w:rsidP="009F21C4" w:rsidRDefault="009F21C4" w14:paraId="0AA2B8CC" w14:textId="77777777">
      <w:pPr>
        <w:pStyle w:val="berschrift4"/>
      </w:pPr>
      <w:r w:rsidRPr="0093002A">
        <w:t>2.4.1 Geodata</w:t>
      </w:r>
    </w:p>
    <w:p w:rsidRPr="004356D7" w:rsidR="009F21C4" w:rsidP="009F21C4" w:rsidRDefault="009F21C4" w14:paraId="1F98101A" w14:textId="77777777">
      <w:r w:rsidRPr="004356D7">
        <w:t xml:space="preserve">To account for greenness of a place, we used the Normalized Difference Vegetation Index (NDVI) map of Switzerland </w:t>
      </w:r>
      <w:r>
        <w:t xml:space="preserve">with 10 m spatial resolution </w:t>
      </w:r>
      <w:r w:rsidRPr="004356D7">
        <w:t>derived from the Sentinel-2 (S2) Level-1C (orthoimage, Top-Of-Atmosphere) satellite imagery (</w:t>
      </w:r>
      <w:hyperlink w:history="1" r:id="rId16">
        <w:r w:rsidRPr="004356D7">
          <w:rPr>
            <w:rStyle w:val="Hyperlink"/>
          </w:rPr>
          <w:t>https://sentinel.esa.int/web/sentinel/sentinel-data-access/sentinel-products</w:t>
        </w:r>
      </w:hyperlink>
      <w:r w:rsidRPr="004356D7">
        <w:t xml:space="preserve">) accessed in Google Earth Engine (GEE, </w:t>
      </w:r>
      <w:hyperlink w:history="1" r:id="rId17">
        <w:r w:rsidRPr="004356D7">
          <w:rPr>
            <w:rStyle w:val="Hyperlink"/>
          </w:rPr>
          <w:t>https://earthengine.google.com</w:t>
        </w:r>
      </w:hyperlink>
      <w:r w:rsidRPr="004356D7">
        <w:t>) platform</w:t>
      </w:r>
      <w:r>
        <w:t>.</w:t>
      </w:r>
      <w:r w:rsidRPr="004356D7">
        <w:t xml:space="preserve"> </w:t>
      </w:r>
      <w:r w:rsidRPr="00F5794D">
        <w:t>The NDVI indicates</w:t>
      </w:r>
      <w:r>
        <w:t xml:space="preserve"> </w:t>
      </w:r>
      <w:r w:rsidRPr="004356D7">
        <w:t xml:space="preserve">whether the investigated places contain green healthy vegetation. We limited the input images to those collected between 1 April and 31 October in the years 2019-2021 (leaf-on season and no-snow conditions) with cloud coverage not exceeding 30% and applied additional cloud masking algorithms to ensure high quality. </w:t>
      </w:r>
    </w:p>
    <w:p w:rsidRPr="004356D7" w:rsidR="009F21C4" w:rsidP="009F21C4" w:rsidRDefault="009F21C4" w14:paraId="27AE6C72" w14:textId="77777777">
      <w:r w:rsidRPr="004356D7">
        <w:t>To determine the noise exposure in the restorative locations (RL</w:t>
      </w:r>
      <w:r>
        <w:t>s</w:t>
      </w:r>
      <w:r w:rsidRPr="004356D7">
        <w:t xml:space="preserve">), data from the most recent edition (2015) of the Swiss noise database </w:t>
      </w:r>
      <w:proofErr w:type="spellStart"/>
      <w:r w:rsidRPr="004356D7">
        <w:t>sonBASE</w:t>
      </w:r>
      <w:proofErr w:type="spellEnd"/>
      <w:r w:rsidRPr="004356D7">
        <w:t xml:space="preserve"> were used </w:t>
      </w:r>
      <w:r w:rsidRPr="004356D7">
        <w:fldChar w:fldCharType="begin" w:fldLock="1"/>
      </w:r>
      <w:r>
        <w:instrText>ADDIN CSL_CITATION {"citationItems":[{"id":"ITEM-1","itemData":{"abstract":"Der Bericht fasst die wichtigsten Resultate des Lärm-Monitorings SonBase zusammen. Zum ersten Mal können wissenschaftlich fundierte und flächendeckende Aussagen zumAusmass der aktuellen Lärmbelastung in der Schweiz gemacht werden. Erfasst wurdendie drei Hauptlärmquellen Strassen-, Eisenbahn-und Flugverkehr sowie die vom Lärm betroffenen Flächen, Personen, Wohnungen, Gebäude und Arbeitsplätze. Trotz grosserAnstrengungen bei der Bekämpfung des Lärms sind viele Menschen Lärmimmissionenüber den gesetzlichen Belastungsgrenzwerten ausgesetzt. Die Anstrengungen zumSchutz der Bevölkerung vor Lärm müssen deshalb verstärkt werden.","author":[{"dropping-particle":"","family":"BAFU","given":"","non-dropping-particle":"","parse-names":false,"suffix":""}],"container-title":"Umwelt-Zustand","id":"ITEM-1","issue":"1820","issued":{"date-parts":[["2018"]]},"number-of-pages":"1-30","title":"Lärmbelastung der Schweiz. Ergebnisse des nationalen Lärmmonitorings sonBASE, Stand 2015","type":"report"},"uris":["http://www.mendeley.com/documents/?uuid=cd663ec6-fbf9-457f-acd7-9ff58fd84c03"]}],"mendeley":{"formattedCitation":"(BAFU, 2018a)","manualFormatting":"(BAFU, 2018a)","plainTextFormattedCitation":"(BAFU, 2018a)","previouslyFormattedCitation":"(BAFU, 2018a)"},"properties":{"noteIndex":0},"schema":"https://github.com/citation-style-language/schema/raw/master/csl-citation.json"}</w:instrText>
      </w:r>
      <w:r w:rsidRPr="004356D7">
        <w:fldChar w:fldCharType="separate"/>
      </w:r>
      <w:r w:rsidRPr="004356D7">
        <w:rPr>
          <w:noProof/>
        </w:rPr>
        <w:t>(BAFU, 2018a)</w:t>
      </w:r>
      <w:r w:rsidRPr="004356D7">
        <w:fldChar w:fldCharType="end"/>
      </w:r>
      <w:r w:rsidRPr="004356D7">
        <w:t>. Th</w:t>
      </w:r>
      <w:r>
        <w:t>is</w:t>
      </w:r>
      <w:r w:rsidRPr="004356D7">
        <w:t xml:space="preserve"> 10</w:t>
      </w:r>
      <w:r>
        <w:t xml:space="preserve"> </w:t>
      </w:r>
      <w:r w:rsidRPr="004356D7">
        <w:t xml:space="preserve">m spatial resolution raster represents the daytime road traffic noise level </w:t>
      </w:r>
      <w:proofErr w:type="spellStart"/>
      <w:r w:rsidRPr="004356D7">
        <w:t>L</w:t>
      </w:r>
      <w:r w:rsidRPr="004356D7">
        <w:rPr>
          <w:vertAlign w:val="subscript"/>
        </w:rPr>
        <w:t>eq</w:t>
      </w:r>
      <w:proofErr w:type="spellEnd"/>
      <w:r w:rsidRPr="004356D7">
        <w:rPr>
          <w:vertAlign w:val="subscript"/>
        </w:rPr>
        <w:t>(6–22h)</w:t>
      </w:r>
      <w:r w:rsidRPr="004356D7">
        <w:t xml:space="preserve"> (in dBA, referred to as </w:t>
      </w:r>
      <w:proofErr w:type="spellStart"/>
      <w:r w:rsidRPr="004356D7">
        <w:t>L</w:t>
      </w:r>
      <w:r w:rsidRPr="004356D7">
        <w:rPr>
          <w:vertAlign w:val="subscript"/>
        </w:rPr>
        <w:t>day</w:t>
      </w:r>
      <w:proofErr w:type="spellEnd"/>
      <w:r w:rsidRPr="004356D7">
        <w:t>), i.e., the yearly averaged A-weighted equivalent continuous sound pressure level over 16 hours, from 6 a.m. to 10 p.m. For home locations (HM</w:t>
      </w:r>
      <w:r>
        <w:t>s</w:t>
      </w:r>
      <w:r w:rsidRPr="004356D7">
        <w:t xml:space="preserve">), we used the daytime road traffic noise level at the loudest point of the façades (maximum </w:t>
      </w:r>
      <w:proofErr w:type="spellStart"/>
      <w:r w:rsidRPr="004356D7">
        <w:t>L</w:t>
      </w:r>
      <w:r w:rsidRPr="004356D7">
        <w:rPr>
          <w:vertAlign w:val="subscript"/>
        </w:rPr>
        <w:t>eq</w:t>
      </w:r>
      <w:proofErr w:type="spellEnd"/>
      <w:r w:rsidRPr="004356D7">
        <w:rPr>
          <w:vertAlign w:val="subscript"/>
        </w:rPr>
        <w:t>(6–22h)</w:t>
      </w:r>
      <w:r w:rsidRPr="004356D7">
        <w:t xml:space="preserve">, </w:t>
      </w:r>
      <w:r>
        <w:t xml:space="preserve">i.e. </w:t>
      </w:r>
      <w:r w:rsidRPr="004356D7">
        <w:t xml:space="preserve">maximum </w:t>
      </w:r>
      <w:proofErr w:type="spellStart"/>
      <w:r w:rsidRPr="004356D7">
        <w:t>L</w:t>
      </w:r>
      <w:r w:rsidRPr="004356D7">
        <w:rPr>
          <w:vertAlign w:val="subscript"/>
        </w:rPr>
        <w:t>day</w:t>
      </w:r>
      <w:proofErr w:type="spellEnd"/>
      <w:r w:rsidRPr="004356D7">
        <w:rPr>
          <w:vertAlign w:val="subscript"/>
        </w:rPr>
        <w:t xml:space="preserve">, </w:t>
      </w:r>
      <w:r w:rsidRPr="004356D7">
        <w:t xml:space="preserve">(dBA)) in the height of the dwellings’ floors. Both noise datasets were provided by the </w:t>
      </w:r>
      <w:r w:rsidRPr="004356D7">
        <w:rPr>
          <w:rStyle w:val="hidden-xs"/>
        </w:rPr>
        <w:t>Federal Office for the Environment (BAFU</w:t>
      </w:r>
      <w:r>
        <w:rPr>
          <w:rStyle w:val="hidden-xs"/>
        </w:rPr>
        <w:t>; 2018</w:t>
      </w:r>
      <w:r w:rsidRPr="004356D7">
        <w:rPr>
          <w:rStyle w:val="hidden-xs"/>
        </w:rPr>
        <w:t>)</w:t>
      </w:r>
      <w:r w:rsidRPr="004356D7">
        <w:t>.</w:t>
      </w:r>
      <w:r>
        <w:t xml:space="preserve"> </w:t>
      </w:r>
    </w:p>
    <w:p w:rsidRPr="004356D7" w:rsidR="009F21C4" w:rsidP="009F21C4" w:rsidRDefault="009F21C4" w14:paraId="69831153" w14:textId="77777777">
      <w:r w:rsidRPr="004356D7">
        <w:t xml:space="preserve">To calculate the proportions of different land cover types and land cover heterogeneity </w:t>
      </w:r>
      <w:r>
        <w:t>around</w:t>
      </w:r>
      <w:r w:rsidRPr="004356D7">
        <w:t xml:space="preserve"> the RLs, we used the Land Cover Map of Europe 2017 </w:t>
      </w:r>
      <w:r w:rsidRPr="004356D7">
        <w:fldChar w:fldCharType="begin" w:fldLock="1"/>
      </w:r>
      <w:r w:rsidRPr="004356D7">
        <w:instrText>ADDIN CSL_CITATION {"citationItems":[{"id":"ITEM-1","itemData":{"DOI":"10.3390/rs12213523","ISSN":"20724292","abstract":"Up‐to‐date information about the Earth’s surface provided by land cover maps is essential for numerous environmental and land management applications. There is, therefore, a clear need for the continuous and reliable monitoring of land cover and land cover changes. The growing availability of high resolution, regularly collected remote sensing data can support the increasing number of applications that require high spatial resolution products that are frequently updated (e.g., annually). However, large‐scale operational mapping requires a highly‐automated data processing workflow, which is currently lacking. To address this issue, we developed a methodology for the automated classification of multi‐temporal Sentinel‐2 imagery. The method uses a random forest classifier and existing land cover/use databases as the source of training samples. In order to demonstrate its operability, the method was implemented on a large part of the European continent, with CORINE Land Cover and High‐Resolution Layers as training datasets. A land cover/use map for the year 2017 was produced, composed of 13 classes. An accuracy assessment, based on nearly 52,000 samples, revealed high thematic overall accuracy (86.1%) on a continental scale, and average overall accuracy of 86.5% at country level. Only low‐frequency classes obtained lower accuracies and we recommend that their mapping should be improved in the future. Additional modifications to the classification legend, notably the fusion of thematically and spectrally similar vegetation classes, increased overall accuracy to 89.0%, and resulted in ten, general classes. A crucial aspect of the presented approach is that it embraces all of the most important elements of Earth observation data processing, enabling accurate and detailed (10 m spatial resolution) mapping with no manual user involvement. The presented methodology demonstrates possibility for frequent and repetitive operational production of large‐scale land cover maps.","author":[{"dropping-particle":"","family":"Malinowski","given":"Radek","non-dropping-particle":"","parse-names":false,"suffix":""},{"dropping-particle":"","family":"Lewiński","given":"Stanisław","non-dropping-particle":"","parse-names":false,"suffix":""},{"dropping-particle":"","family":"Rybicki","given":"Marcin","non-dropping-particle":"","parse-names":false,"suffix":""},{"dropping-particle":"","family":"Gromny","given":"Ewa","non-dropping-particle":"","parse-names":false,"suffix":""},{"dropping-particle":"","family":"Jenerowicz","given":"Małgorzata","non-dropping-particle":"","parse-names":false,"suffix":""},{"dropping-particle":"","family":"Krupiński","given":"Michał","non-dropping-particle":"","parse-names":false,"suffix":""},{"dropping-particle":"","family":"Nowakowski","given":"Artur","non-dropping-particle":"","parse-names":false,"suffix":""},{"dropping-particle":"","family":"Wojtkowski","given":"Cezary","non-dropping-particle":"","parse-names":false,"suffix":""},{"dropping-particle":"","family":"Krupiński","given":"Marcin","non-dropping-particle":"","parse-names":false,"suffix":""},{"dropping-particle":"","family":"Krätzschmar","given":"Elke","non-dropping-particle":"","parse-names":false,"suffix":""},{"dropping-particle":"","family":"Schauer","given":"Peter","non-dropping-particle":"","parse-names":false,"suffix":""}],"container-title":"Remote Sensing","id":"ITEM-1","issue":"21","issued":{"date-parts":[["2020"]]},"page":"1-27","title":"Automated production of a land cover/use map of europe based on sentinel‐2 imagery","type":"article-journal","volume":"12"},"uris":["http://www.mendeley.com/documents/?uuid=6b04d8a1-8dc4-4155-bb2d-24ab25cf5cfc"]}],"mendeley":{"formattedCitation":"(Malinowski et al., 2020)","plainTextFormattedCitation":"(Malinowski et al., 2020)","previouslyFormattedCitation":"(Malinowski et al., 2020)"},"properties":{"noteIndex":0},"schema":"https://github.com/citation-style-language/schema/raw/master/csl-citation.json"}</w:instrText>
      </w:r>
      <w:r w:rsidRPr="004356D7">
        <w:fldChar w:fldCharType="separate"/>
      </w:r>
      <w:r w:rsidRPr="004356D7">
        <w:rPr>
          <w:noProof/>
        </w:rPr>
        <w:t>(Malinowski et al., 2020)</w:t>
      </w:r>
      <w:r w:rsidRPr="004356D7">
        <w:fldChar w:fldCharType="end"/>
      </w:r>
      <w:r w:rsidRPr="004356D7">
        <w:t xml:space="preserve">. The 10 m spatial resolution raster was produced based on multi-temporal Sentinel-2 with accuracy of 86% and is composed of 13 land cover classes, such as artificial surfaces, broadleaf and coniferous tree cover, herbaceous vegetation, cultivated areas, and natural material surfaces. The dataset is freely available online </w:t>
      </w:r>
      <w:r w:rsidRPr="00CC323D">
        <w:t>(</w:t>
      </w:r>
      <w:hyperlink w:history="1" r:id="rId18">
        <w:r w:rsidRPr="00CC323D">
          <w:rPr>
            <w:rStyle w:val="Hyperlink"/>
          </w:rPr>
          <w:t>https://s2glc.cbk.waw.pl/</w:t>
        </w:r>
      </w:hyperlink>
      <w:r w:rsidRPr="00CC323D">
        <w:t>).</w:t>
      </w:r>
    </w:p>
    <w:p w:rsidRPr="00CC323D" w:rsidR="009F21C4" w:rsidP="009F21C4" w:rsidRDefault="009F21C4" w14:paraId="643C9B08" w14:textId="77777777">
      <w:r w:rsidRPr="00CC323D">
        <w:t>To a</w:t>
      </w:r>
      <w:r>
        <w:t>ss</w:t>
      </w:r>
      <w:r w:rsidRPr="00CC323D">
        <w:t>ess</w:t>
      </w:r>
      <w:r>
        <w:t xml:space="preserve"> the </w:t>
      </w:r>
      <w:r w:rsidRPr="00F5794D">
        <w:t xml:space="preserve">length of roads with </w:t>
      </w:r>
      <w:r>
        <w:t>various</w:t>
      </w:r>
      <w:r w:rsidRPr="00F5794D">
        <w:t xml:space="preserve"> traffic intensity</w:t>
      </w:r>
      <w:r>
        <w:t>, and the</w:t>
      </w:r>
      <w:r w:rsidRPr="00CC323D">
        <w:t xml:space="preserve"> distance to public transport</w:t>
      </w:r>
      <w:r>
        <w:t xml:space="preserve">, we used </w:t>
      </w:r>
      <w:r w:rsidRPr="00CC323D">
        <w:t xml:space="preserve">the vector Topographic Landscape Model (swissTLM3D) </w:t>
      </w:r>
      <w:r w:rsidRPr="00CC323D">
        <w:fldChar w:fldCharType="begin" w:fldLock="1"/>
      </w:r>
      <w:r w:rsidRPr="00CC323D">
        <w:instrText>ADDIN CSL_CITATION {"citationItems":[{"id":"ITEM-1","itemData":{"URL":"https://www.swisstopo.admin.ch/en/knowledge-facts/topographic-landscape-model.html","author":[{"dropping-particle":"","family":"Swisstopo","given":"","non-dropping-particle":"","parse-names":false,"suffix":""}],"id":"ITEM-1","issued":{"date-parts":[["2022"]]},"title":"Topographic Landscape Model TLM","type":"webpage"},"uris":["http://www.mendeley.com/documents/?uuid=bc64c3a8-011e-4720-811e-a6120ca9b08a"]}],"mendeley":{"formattedCitation":"(Swisstopo, 2022)","plainTextFormattedCitation":"(Swisstopo, 2022)","previouslyFormattedCitation":"(Swisstopo, 2022)"},"properties":{"noteIndex":0},"schema":"https://github.com/citation-style-language/schema/raw/master/csl-citation.json"}</w:instrText>
      </w:r>
      <w:r w:rsidRPr="00CC323D">
        <w:fldChar w:fldCharType="separate"/>
      </w:r>
      <w:r w:rsidRPr="00CC323D">
        <w:rPr>
          <w:noProof/>
        </w:rPr>
        <w:t>(Swisstopo, 2022)</w:t>
      </w:r>
      <w:r w:rsidRPr="00CC323D">
        <w:fldChar w:fldCharType="end"/>
      </w:r>
      <w:r w:rsidRPr="00CC323D">
        <w:t xml:space="preserve">. </w:t>
      </w:r>
      <w:r>
        <w:t>This</w:t>
      </w:r>
      <w:r w:rsidRPr="00CC323D">
        <w:t xml:space="preserve"> is the most </w:t>
      </w:r>
      <w:r>
        <w:t>comprehensive</w:t>
      </w:r>
      <w:r w:rsidRPr="00CC323D">
        <w:t xml:space="preserve"> and accurate large-scale 3D vector dataset </w:t>
      </w:r>
      <w:r>
        <w:t>for</w:t>
      </w:r>
      <w:r w:rsidRPr="00CC323D">
        <w:t xml:space="preserve"> Switzerland</w:t>
      </w:r>
      <w:r>
        <w:t>,</w:t>
      </w:r>
      <w:r w:rsidRPr="00CC323D">
        <w:t xml:space="preserve"> describ</w:t>
      </w:r>
      <w:r>
        <w:t>ing</w:t>
      </w:r>
      <w:r w:rsidRPr="00CC323D">
        <w:t xml:space="preserve"> the position, shape and attributes of </w:t>
      </w:r>
      <w:r>
        <w:t>nearly</w:t>
      </w:r>
      <w:r w:rsidRPr="00CC323D">
        <w:t xml:space="preserve"> 20 million natural and artificial landscape features. It </w:t>
      </w:r>
      <w:r>
        <w:t>includes</w:t>
      </w:r>
      <w:r w:rsidRPr="00CC323D">
        <w:t xml:space="preserve"> eight main categories: roads and tracks, public transport, buildings, areas with special use, land cover, hydrography, single point objects, and names.</w:t>
      </w:r>
    </w:p>
    <w:p w:rsidR="009F21C4" w:rsidP="009F21C4" w:rsidRDefault="009F21C4" w14:paraId="041461BE" w14:textId="77777777">
      <w:r w:rsidRPr="00CC323D">
        <w:t xml:space="preserve">To account for visual openness and depth of view </w:t>
      </w:r>
      <w:r>
        <w:t>at</w:t>
      </w:r>
      <w:r w:rsidRPr="00CC323D">
        <w:t xml:space="preserve"> RL</w:t>
      </w:r>
      <w:r>
        <w:t>s</w:t>
      </w:r>
      <w:r w:rsidRPr="00CC323D">
        <w:t xml:space="preserve">, we incorporated the visibility map of Switzerland </w:t>
      </w:r>
      <w:r w:rsidRPr="00CC323D">
        <w:fldChar w:fldCharType="begin" w:fldLock="1"/>
      </w:r>
      <w:r w:rsidRPr="00CC323D">
        <w:instrText>ADDIN CSL_CITATION {"citationItems":[{"id":"ITEM-1","itemData":{"ISBN":"9783879075331","author":[{"dropping-particle":"","family":"Lienhard","given":"Andreas","non-dropping-particle":"","parse-names":false,"suffix":""},{"dropping-particle":"","family":"Binna","given":"Tobias","non-dropping-particle":"","parse-names":false,"suffix":""}],"container-title":"Angewandte Geoinformatik 2013","id":"ITEM-1","issue":"2013","issued":{"date-parts":[["2013"]]},"page":"332-337","title":"VisibilityMap, innovative GPU-Programmierung zur Sichtbarkeitsberechnung","type":"article-journal"},"uris":["http://www.mendeley.com/documents/?uuid=9668b7b8-5bc2-42b5-a727-64b421187aeb"]}],"mendeley":{"formattedCitation":"(Lienhard &amp; Binna, 2013)","plainTextFormattedCitation":"(Lienhard &amp; Binna, 2013)","previouslyFormattedCitation":"(Lienhard &amp; Binna, 2013)"},"properties":{"noteIndex":0},"schema":"https://github.com/citation-style-language/schema/raw/master/csl-citation.json"}</w:instrText>
      </w:r>
      <w:r w:rsidRPr="00CC323D">
        <w:fldChar w:fldCharType="separate"/>
      </w:r>
      <w:r w:rsidRPr="00CC323D">
        <w:rPr>
          <w:noProof/>
        </w:rPr>
        <w:t>(Lienhard &amp; Binna, 2013)</w:t>
      </w:r>
      <w:r w:rsidRPr="00CC323D">
        <w:fldChar w:fldCharType="end"/>
      </w:r>
      <w:r>
        <w:t xml:space="preserve">, which indicates the </w:t>
      </w:r>
      <w:r w:rsidRPr="00CC323D">
        <w:t xml:space="preserve">percentage of the area </w:t>
      </w:r>
      <w:r w:rsidRPr="003A68B2">
        <w:t>visible within a 5 km radius from each location</w:t>
      </w:r>
      <w:r w:rsidRPr="00CC323D">
        <w:t xml:space="preserve">. </w:t>
      </w:r>
    </w:p>
    <w:p w:rsidRPr="004356D7" w:rsidR="009F21C4" w:rsidP="009F21C4" w:rsidRDefault="009F21C4" w14:paraId="1CF675B7" w14:textId="77777777"/>
    <w:p w:rsidRPr="004356D7" w:rsidR="009F21C4" w:rsidP="009F21C4" w:rsidRDefault="009F21C4" w14:paraId="360EB018" w14:textId="77777777">
      <w:pPr>
        <w:pStyle w:val="berschrift4"/>
      </w:pPr>
      <w:r w:rsidRPr="004356D7">
        <w:t>2.4.2 Geodata-based metrics / Modelling variables</w:t>
      </w:r>
    </w:p>
    <w:p w:rsidR="009F21C4" w:rsidP="009F21C4" w:rsidRDefault="009F21C4" w14:paraId="6C864E8D" w14:textId="3C4AFC3B">
      <w:r w:rsidRPr="004356D7">
        <w:t>T</w:t>
      </w:r>
      <w:r>
        <w:t>o</w:t>
      </w:r>
      <w:r w:rsidRPr="004356D7">
        <w:t xml:space="preserve"> describe environmental characteristics</w:t>
      </w:r>
      <w:r>
        <w:t xml:space="preserve"> of RLs, w</w:t>
      </w:r>
      <w:r w:rsidRPr="004356D7">
        <w:t>e calculated landscape metrics based on 2D geodata within 250</w:t>
      </w:r>
      <w:r>
        <w:t xml:space="preserve"> </w:t>
      </w:r>
      <w:r w:rsidRPr="004356D7">
        <w:t xml:space="preserve">m buffer </w:t>
      </w:r>
      <w:r>
        <w:t>zones, which allowed</w:t>
      </w:r>
      <w:r w:rsidRPr="004356D7">
        <w:t xml:space="preserve"> to account for </w:t>
      </w:r>
      <w:r>
        <w:t>respondents’</w:t>
      </w:r>
      <w:r w:rsidRPr="004356D7">
        <w:t xml:space="preserve"> mapping uncertainty. </w:t>
      </w:r>
      <w:r>
        <w:t xml:space="preserve">These metrics were: mean NDVI, mean </w:t>
      </w:r>
      <w:proofErr w:type="spellStart"/>
      <w:r w:rsidRPr="004356D7">
        <w:t>L</w:t>
      </w:r>
      <w:r>
        <w:rPr>
          <w:vertAlign w:val="subscript"/>
        </w:rPr>
        <w:t>day</w:t>
      </w:r>
      <w:proofErr w:type="spellEnd"/>
      <w:r>
        <w:t>, proportion</w:t>
      </w:r>
      <w:r w:rsidRPr="00CC323D">
        <w:t xml:space="preserve"> of </w:t>
      </w:r>
      <w:r>
        <w:t xml:space="preserve">artificial surfaces </w:t>
      </w:r>
      <w:r w:rsidRPr="00CC323D">
        <w:t>and forest</w:t>
      </w:r>
      <w:r>
        <w:t xml:space="preserve"> cover, and </w:t>
      </w:r>
      <w:r w:rsidRPr="004356D7">
        <w:t>land cover heterogeneity</w:t>
      </w:r>
      <w:r>
        <w:t xml:space="preserve"> (expressed as the </w:t>
      </w:r>
      <w:r w:rsidRPr="00273341">
        <w:t xml:space="preserve">Shannon Diversity Index </w:t>
      </w:r>
      <w:r w:rsidRPr="00EF0215">
        <w:t>H' = -</w:t>
      </w:r>
      <w:r>
        <w:t>Σ</w:t>
      </w:r>
      <w:r w:rsidRPr="00EF0215">
        <w:t xml:space="preserve"> (Pi * ln(Pi)), where Pi is </w:t>
      </w:r>
      <w:r w:rsidRPr="00B20E18">
        <w:t xml:space="preserve">the proportion of area covered by the </w:t>
      </w:r>
      <w:proofErr w:type="spellStart"/>
      <w:r w:rsidRPr="00B20E18">
        <w:t>i-th</w:t>
      </w:r>
      <w:proofErr w:type="spellEnd"/>
      <w:r w:rsidRPr="00B20E18">
        <w:t xml:space="preserve"> land cover type, </w:t>
      </w:r>
      <w:commentRangeStart w:id="3"/>
      <w:r w:rsidRPr="00B20E18">
        <w:fldChar w:fldCharType="begin" w:fldLock="1"/>
      </w:r>
      <w:r w:rsidRPr="00B20E18">
        <w:instrText>ADDIN CSL_CITATION {"citationItems":[{"id":"ITEM-1","itemData":{"ISBN":"9780252725487","ISSN":"15591662","PMID":"9230594","abstract":"Recent years have witnessed considerable research activity in communication theory by a number of workers both here and abroad. In view of the widespread interest in this field, Dean L. N. Ridenour suggested the present volume consisting of two papers on this subject. The first paper has not previously been printed in its present form, although a condensation appeared in Scientific American, July, 1949. In part, it consists of an expository introduction to the general theory and may well be read first by those desiring a panoramic view of the field before entering into the more mathematical aspects. In addition, some ideas are suggested for broader application of the fundamental principles of communication theory. The second paper is reprinted from the Bell System Technical Journal, July and October, 1948, with no changes except the correction of minor errata and the inclusion of some additional references, It is intcnded that subscquent developments in the field will be treated in a projected work dealing with more general aspects of information theory. It gives us pleasure to express our thanks to Dean Ridenour for making this book possible, and to the University of Illinois Press for their splendid cooperation.","author":[{"dropping-particle":"","family":"Shannon","given":"Claude E.","non-dropping-particle":"","parse-names":false,"suffix":""},{"dropping-particle":"","family":"Weaver","given":"Warren","non-dropping-particle":"","parse-names":false,"suffix":""}],"container-title":"Bell System Technical Journal","id":"ITEM-1","issued":{"date-parts":[["1964"]]},"page":"379-429","title":"The Theory of Mathematical Communication","type":"article-journal","volume":"27"},"uris":["http://www.mendeley.com/documents/?uuid=70f9f5f6-0de8-4e56-a98b-242a77e77fd6"]}],"mendeley":{"formattedCitation":"(Shannon &amp; Weaver, 1964)","plainTextFormattedCitation":"(Shannon &amp; Weaver, 1964)"},"properties":{"noteIndex":0},"schema":"https://github.com/citation-style-language/schema/raw/master/csl-citation.json"}</w:instrText>
      </w:r>
      <w:r w:rsidRPr="00B20E18">
        <w:fldChar w:fldCharType="separate"/>
      </w:r>
      <w:r w:rsidRPr="00B20E18">
        <w:rPr>
          <w:noProof/>
        </w:rPr>
        <w:t>(Shannon &amp; Weaver, 1964)</w:t>
      </w:r>
      <w:r w:rsidRPr="00B20E18">
        <w:fldChar w:fldCharType="end"/>
      </w:r>
      <w:commentRangeEnd w:id="3"/>
      <w:r w:rsidRPr="00B20E18">
        <w:rPr>
          <w:rStyle w:val="Kommentarzeichen"/>
        </w:rPr>
        <w:commentReference w:id="3"/>
      </w:r>
      <w:r w:rsidRPr="00B20E18">
        <w:t>). The</w:t>
      </w:r>
      <w:r>
        <w:t xml:space="preserve"> p</w:t>
      </w:r>
      <w:r w:rsidRPr="001A2128">
        <w:t>ercentage of visible area within a radius of 5 km</w:t>
      </w:r>
      <w:r>
        <w:t xml:space="preserve"> was extracted from the </w:t>
      </w:r>
      <w:r w:rsidRPr="00CC323D">
        <w:t>visibility map of Switzerland</w:t>
      </w:r>
      <w:r>
        <w:t xml:space="preserve"> for the exact (not buffered) RLs.</w:t>
      </w:r>
    </w:p>
    <w:p w:rsidRPr="004356D7" w:rsidR="009F21C4" w:rsidP="009F21C4" w:rsidRDefault="009F21C4" w14:paraId="77805C26" w14:textId="2704647D">
      <w:pPr>
        <w:rPr>
          <w:highlight w:val="yellow"/>
        </w:rPr>
      </w:pPr>
      <w:r w:rsidRPr="001A2128">
        <w:t>For home locations</w:t>
      </w:r>
      <w:r>
        <w:t xml:space="preserve">, which were </w:t>
      </w:r>
      <w:r w:rsidRPr="004356D7">
        <w:t>precise</w:t>
      </w:r>
      <w:r>
        <w:t>ly</w:t>
      </w:r>
      <w:r w:rsidRPr="004356D7">
        <w:t xml:space="preserve"> known</w:t>
      </w:r>
      <w:r>
        <w:t>,</w:t>
      </w:r>
      <w:r w:rsidRPr="001A2128">
        <w:t xml:space="preserve"> we applied a 50 m buffer to calculate NDVI and </w:t>
      </w:r>
      <w:r w:rsidRPr="004356D7">
        <w:t xml:space="preserve">included the exact values of the daytime road traffic noise level </w:t>
      </w:r>
      <w:r>
        <w:t>(</w:t>
      </w:r>
      <w:proofErr w:type="spellStart"/>
      <w:r>
        <w:t>L</w:t>
      </w:r>
      <w:r w:rsidRPr="00CE5775">
        <w:rPr>
          <w:vertAlign w:val="subscript"/>
        </w:rPr>
        <w:t>day</w:t>
      </w:r>
      <w:proofErr w:type="spellEnd"/>
      <w:r>
        <w:t xml:space="preserve">) </w:t>
      </w:r>
      <w:r w:rsidRPr="004356D7">
        <w:t>at the loudest point of the façades in the height of the dwellings’ floors</w:t>
      </w:r>
      <w:r w:rsidRPr="001A2128">
        <w:t>.</w:t>
      </w:r>
      <w:r>
        <w:t xml:space="preserve"> P</w:t>
      </w:r>
      <w:r w:rsidRPr="004356D7">
        <w:t xml:space="preserve">roximity </w:t>
      </w:r>
      <w:r>
        <w:t xml:space="preserve">between RL and HM was captured using </w:t>
      </w:r>
      <w:r w:rsidRPr="004356D7">
        <w:t xml:space="preserve">Euclidean distances calculated </w:t>
      </w:r>
      <w:r>
        <w:t>based on spatial coordinates</w:t>
      </w:r>
      <w:r w:rsidRPr="004356D7">
        <w:t xml:space="preserve">, and </w:t>
      </w:r>
      <w:r>
        <w:t xml:space="preserve">self-reported </w:t>
      </w:r>
      <w:r w:rsidRPr="004356D7">
        <w:t xml:space="preserve">travel time </w:t>
      </w:r>
      <w:r>
        <w:t>from</w:t>
      </w:r>
      <w:r w:rsidRPr="004356D7">
        <w:t xml:space="preserve"> the survey. </w:t>
      </w:r>
      <w:r w:rsidRPr="00EF0215">
        <w:t xml:space="preserve">All variables used in the modelling are listed in </w:t>
      </w:r>
      <w:r w:rsidRPr="00A41898">
        <w:rPr>
          <w:highlight w:val="lightGray"/>
        </w:rPr>
        <w:t>Table 2</w:t>
      </w:r>
      <w:r w:rsidRPr="004356D7">
        <w:t xml:space="preserve">. </w:t>
      </w:r>
    </w:p>
    <w:p w:rsidRPr="00B20E18" w:rsidR="009F21C4" w:rsidP="00B20E18" w:rsidRDefault="009F21C4" w14:paraId="125C116C" w14:textId="77777777">
      <w:pPr>
        <w:ind w:left="993" w:hanging="993"/>
        <w:rPr>
          <w:i/>
          <w:iCs/>
        </w:rPr>
      </w:pPr>
      <w:r w:rsidRPr="00B20E18">
        <w:rPr>
          <w:i/>
          <w:iCs/>
          <w:highlight w:val="lightGray"/>
        </w:rPr>
        <w:t>Table 2</w:t>
      </w:r>
      <w:r w:rsidRPr="00B20E18">
        <w:rPr>
          <w:i/>
          <w:iCs/>
        </w:rPr>
        <w:tab/>
      </w:r>
      <w:r w:rsidRPr="00B20E18">
        <w:rPr>
          <w:i/>
          <w:iCs/>
        </w:rPr>
        <w:t>Landscape metrics used in this study; mean values within 250 m buffer were used for RL variables and exact or 50 m buffer for HM variables. ‘*' indicates if the square-</w:t>
      </w:r>
      <w:proofErr w:type="spellStart"/>
      <w:r w:rsidRPr="00B20E18">
        <w:rPr>
          <w:i/>
          <w:iCs/>
        </w:rPr>
        <w:t>root</w:t>
      </w:r>
      <w:proofErr w:type="spellEnd"/>
      <w:r w:rsidRPr="00B20E18">
        <w:rPr>
          <w:i/>
          <w:iCs/>
        </w:rPr>
        <w:t xml:space="preserve"> transformation was applied for a given variable for the statistical analyses in Section 2.5</w:t>
      </w:r>
    </w:p>
    <w:tbl>
      <w:tblPr>
        <w:tblStyle w:val="Tabellenraster"/>
        <w:tblW w:w="0" w:type="auto"/>
        <w:tblLook w:val="04A0" w:firstRow="1" w:lastRow="0" w:firstColumn="1" w:lastColumn="0" w:noHBand="0" w:noVBand="1"/>
      </w:tblPr>
      <w:tblGrid>
        <w:gridCol w:w="1492"/>
        <w:gridCol w:w="4457"/>
        <w:gridCol w:w="3105"/>
      </w:tblGrid>
      <w:tr w:rsidRPr="005A0120" w:rsidR="00D617EB" w:rsidTr="00204395" w14:paraId="296D6A0E" w14:textId="77777777">
        <w:tc>
          <w:tcPr>
            <w:tcW w:w="1492" w:type="dxa"/>
          </w:tcPr>
          <w:p w:rsidRPr="005A0120" w:rsidR="00D617EB" w:rsidP="00204395" w:rsidRDefault="00D617EB" w14:paraId="0D0FB35F" w14:textId="77777777">
            <w:pPr>
              <w:pStyle w:val="KeinLeerraum"/>
              <w:ind w:left="851" w:hanging="851"/>
              <w:rPr>
                <w:b/>
                <w:sz w:val="18"/>
                <w:lang w:val="en-GB"/>
              </w:rPr>
            </w:pPr>
            <w:r w:rsidRPr="005A0120">
              <w:rPr>
                <w:b/>
                <w:sz w:val="18"/>
                <w:lang w:val="en-GB"/>
              </w:rPr>
              <w:t>Acronym</w:t>
            </w:r>
          </w:p>
        </w:tc>
        <w:tc>
          <w:tcPr>
            <w:tcW w:w="4457" w:type="dxa"/>
          </w:tcPr>
          <w:p w:rsidRPr="005A0120" w:rsidR="00D617EB" w:rsidP="00204395" w:rsidRDefault="00D617EB" w14:paraId="2E60FF88" w14:textId="77777777">
            <w:pPr>
              <w:pStyle w:val="KeinLeerraum"/>
              <w:rPr>
                <w:b/>
                <w:sz w:val="18"/>
                <w:lang w:val="en-GB"/>
              </w:rPr>
            </w:pPr>
            <w:r w:rsidRPr="005A0120">
              <w:rPr>
                <w:b/>
                <w:sz w:val="18"/>
                <w:lang w:val="en-GB"/>
              </w:rPr>
              <w:t>Explanation</w:t>
            </w:r>
          </w:p>
        </w:tc>
        <w:tc>
          <w:tcPr>
            <w:tcW w:w="3105" w:type="dxa"/>
          </w:tcPr>
          <w:p w:rsidRPr="005A0120" w:rsidR="00D617EB" w:rsidP="00204395" w:rsidRDefault="00D617EB" w14:paraId="5A37CAD6" w14:textId="77777777">
            <w:pPr>
              <w:pStyle w:val="KeinLeerraum"/>
              <w:rPr>
                <w:b/>
                <w:sz w:val="18"/>
                <w:lang w:val="en-GB"/>
              </w:rPr>
            </w:pPr>
            <w:r w:rsidRPr="005A0120">
              <w:rPr>
                <w:b/>
                <w:sz w:val="18"/>
                <w:lang w:val="en-GB"/>
              </w:rPr>
              <w:t>Source</w:t>
            </w:r>
          </w:p>
        </w:tc>
      </w:tr>
      <w:tr w:rsidRPr="005A0120" w:rsidR="00D617EB" w:rsidTr="00204395" w14:paraId="38A74890" w14:textId="77777777">
        <w:tc>
          <w:tcPr>
            <w:tcW w:w="1492" w:type="dxa"/>
          </w:tcPr>
          <w:p w:rsidRPr="005A0120" w:rsidR="00D617EB" w:rsidP="00204395" w:rsidRDefault="00D617EB" w14:paraId="658A6DA8" w14:textId="77777777">
            <w:pPr>
              <w:pStyle w:val="KeinLeerraum"/>
              <w:rPr>
                <w:sz w:val="18"/>
                <w:lang w:val="en-GB"/>
              </w:rPr>
            </w:pPr>
            <w:r w:rsidRPr="005A0120">
              <w:rPr>
                <w:sz w:val="18"/>
                <w:lang w:val="en-GB"/>
              </w:rPr>
              <w:t>RL_NOISE</w:t>
            </w:r>
          </w:p>
        </w:tc>
        <w:tc>
          <w:tcPr>
            <w:tcW w:w="4457" w:type="dxa"/>
          </w:tcPr>
          <w:p w:rsidRPr="005A0120" w:rsidR="00D617EB" w:rsidP="00204395" w:rsidRDefault="00D617EB" w14:paraId="0A9DA651" w14:textId="77777777">
            <w:pPr>
              <w:pStyle w:val="KeinLeerraum"/>
              <w:rPr>
                <w:sz w:val="18"/>
                <w:lang w:val="en-GB"/>
              </w:rPr>
            </w:pPr>
            <w:r w:rsidRPr="005A0120">
              <w:rPr>
                <w:sz w:val="18"/>
                <w:lang w:val="en-GB"/>
              </w:rPr>
              <w:t>mean road traffic noise in 250 m buffer around RL</w:t>
            </w:r>
          </w:p>
        </w:tc>
        <w:tc>
          <w:tcPr>
            <w:tcW w:w="3105" w:type="dxa"/>
          </w:tcPr>
          <w:p w:rsidRPr="005A0120" w:rsidR="00D617EB" w:rsidP="00204395" w:rsidRDefault="00D617EB" w14:paraId="5D02348F" w14:textId="77777777">
            <w:pPr>
              <w:pStyle w:val="KeinLeerraum"/>
              <w:rPr>
                <w:sz w:val="18"/>
                <w:lang w:val="en-GB"/>
              </w:rPr>
            </w:pPr>
            <w:proofErr w:type="spellStart"/>
            <w:r w:rsidRPr="005A0120">
              <w:rPr>
                <w:sz w:val="18"/>
                <w:lang w:val="en-GB"/>
              </w:rPr>
              <w:t>sonBASE</w:t>
            </w:r>
            <w:proofErr w:type="spellEnd"/>
            <w:r w:rsidRPr="005A0120">
              <w:rPr>
                <w:sz w:val="18"/>
                <w:lang w:val="en-GB"/>
              </w:rPr>
              <w:t xml:space="preserve"> (BAFU, 2018a)</w:t>
            </w:r>
          </w:p>
        </w:tc>
      </w:tr>
      <w:tr w:rsidRPr="005A0120" w:rsidR="00D617EB" w:rsidTr="00204395" w14:paraId="62F0624E" w14:textId="77777777">
        <w:tc>
          <w:tcPr>
            <w:tcW w:w="1492" w:type="dxa"/>
          </w:tcPr>
          <w:p w:rsidRPr="005A0120" w:rsidR="00D617EB" w:rsidP="00204395" w:rsidRDefault="00D617EB" w14:paraId="04978466" w14:textId="77777777">
            <w:pPr>
              <w:pStyle w:val="KeinLeerraum"/>
              <w:rPr>
                <w:sz w:val="18"/>
                <w:lang w:val="en-GB"/>
              </w:rPr>
            </w:pPr>
            <w:r w:rsidRPr="005A0120">
              <w:rPr>
                <w:sz w:val="18"/>
                <w:lang w:val="en-GB"/>
              </w:rPr>
              <w:t>HM_NOISE</w:t>
            </w:r>
          </w:p>
        </w:tc>
        <w:tc>
          <w:tcPr>
            <w:tcW w:w="4457" w:type="dxa"/>
          </w:tcPr>
          <w:p w:rsidRPr="005A0120" w:rsidR="00D617EB" w:rsidP="00204395" w:rsidRDefault="00D617EB" w14:paraId="43BEE67D" w14:textId="77777777">
            <w:pPr>
              <w:pStyle w:val="KeinLeerraum"/>
              <w:rPr>
                <w:sz w:val="18"/>
                <w:lang w:val="en-GB"/>
              </w:rPr>
            </w:pPr>
            <w:r w:rsidRPr="005A0120">
              <w:rPr>
                <w:sz w:val="18"/>
                <w:lang w:val="en-GB"/>
              </w:rPr>
              <w:t>person’s noise exposure at home (facade)</w:t>
            </w:r>
          </w:p>
        </w:tc>
        <w:tc>
          <w:tcPr>
            <w:tcW w:w="3105" w:type="dxa"/>
          </w:tcPr>
          <w:p w:rsidRPr="005A0120" w:rsidR="00D617EB" w:rsidP="00204395" w:rsidRDefault="00D617EB" w14:paraId="0D9D3469" w14:textId="77777777">
            <w:pPr>
              <w:pStyle w:val="KeinLeerraum"/>
              <w:rPr>
                <w:sz w:val="18"/>
                <w:lang w:val="en-GB"/>
              </w:rPr>
            </w:pPr>
            <w:proofErr w:type="spellStart"/>
            <w:r w:rsidRPr="005A0120">
              <w:rPr>
                <w:sz w:val="18"/>
                <w:lang w:val="en-GB"/>
              </w:rPr>
              <w:t>sonBASE</w:t>
            </w:r>
            <w:proofErr w:type="spellEnd"/>
            <w:r w:rsidRPr="005A0120">
              <w:rPr>
                <w:sz w:val="18"/>
                <w:lang w:val="en-GB"/>
              </w:rPr>
              <w:t xml:space="preserve"> (BAFU, 2018a)</w:t>
            </w:r>
          </w:p>
        </w:tc>
      </w:tr>
      <w:tr w:rsidRPr="005A0120" w:rsidR="00D617EB" w:rsidTr="00204395" w14:paraId="56B270D4" w14:textId="77777777">
        <w:tc>
          <w:tcPr>
            <w:tcW w:w="1492" w:type="dxa"/>
          </w:tcPr>
          <w:p w:rsidRPr="005A0120" w:rsidR="00D617EB" w:rsidP="00204395" w:rsidRDefault="00D617EB" w14:paraId="3AF83316" w14:textId="77777777">
            <w:pPr>
              <w:pStyle w:val="KeinLeerraum"/>
              <w:rPr>
                <w:strike/>
                <w:sz w:val="18"/>
                <w:lang w:val="en-GB"/>
              </w:rPr>
            </w:pPr>
            <w:r w:rsidRPr="005A0120">
              <w:rPr>
                <w:sz w:val="18"/>
                <w:lang w:val="en-GB"/>
              </w:rPr>
              <w:t>RL_NDVI</w:t>
            </w:r>
          </w:p>
        </w:tc>
        <w:tc>
          <w:tcPr>
            <w:tcW w:w="4457" w:type="dxa"/>
          </w:tcPr>
          <w:p w:rsidRPr="005A0120" w:rsidR="00D617EB" w:rsidP="00204395" w:rsidRDefault="00D617EB" w14:paraId="5ECCAA48" w14:textId="77777777">
            <w:pPr>
              <w:pStyle w:val="KeinLeerraum"/>
              <w:rPr>
                <w:strike/>
                <w:sz w:val="18"/>
                <w:lang w:val="en-GB"/>
              </w:rPr>
            </w:pPr>
            <w:r w:rsidRPr="005A0120">
              <w:rPr>
                <w:sz w:val="18"/>
                <w:lang w:val="en-GB"/>
              </w:rPr>
              <w:t>mean NDVI in 250 m buffer around RL</w:t>
            </w:r>
          </w:p>
        </w:tc>
        <w:tc>
          <w:tcPr>
            <w:tcW w:w="3105" w:type="dxa"/>
          </w:tcPr>
          <w:p w:rsidRPr="005A0120" w:rsidR="00D617EB" w:rsidP="00204395" w:rsidRDefault="00D617EB" w14:paraId="6CAD7D72" w14:textId="77777777">
            <w:pPr>
              <w:pStyle w:val="KeinLeerraum"/>
              <w:rPr>
                <w:sz w:val="18"/>
                <w:lang w:val="en-GB"/>
              </w:rPr>
            </w:pPr>
            <w:r w:rsidRPr="005A0120">
              <w:rPr>
                <w:sz w:val="18"/>
                <w:lang w:val="en-GB"/>
              </w:rPr>
              <w:t>Sentinel-2 / GEE</w:t>
            </w:r>
          </w:p>
        </w:tc>
      </w:tr>
      <w:tr w:rsidRPr="005A0120" w:rsidR="00D617EB" w:rsidTr="00204395" w14:paraId="6B70C412" w14:textId="77777777">
        <w:tc>
          <w:tcPr>
            <w:tcW w:w="1492" w:type="dxa"/>
          </w:tcPr>
          <w:p w:rsidRPr="005A0120" w:rsidR="00D617EB" w:rsidP="00204395" w:rsidRDefault="00D617EB" w14:paraId="169F5CF2" w14:textId="77777777">
            <w:pPr>
              <w:pStyle w:val="KeinLeerraum"/>
              <w:rPr>
                <w:sz w:val="18"/>
                <w:lang w:val="en-GB"/>
              </w:rPr>
            </w:pPr>
            <w:r w:rsidRPr="005A0120">
              <w:rPr>
                <w:sz w:val="18"/>
                <w:lang w:val="en-GB"/>
              </w:rPr>
              <w:t>HM_NDVI</w:t>
            </w:r>
          </w:p>
        </w:tc>
        <w:tc>
          <w:tcPr>
            <w:tcW w:w="4457" w:type="dxa"/>
          </w:tcPr>
          <w:p w:rsidRPr="005A0120" w:rsidR="00D617EB" w:rsidP="00204395" w:rsidRDefault="00D617EB" w14:paraId="7ABD60EA" w14:textId="77777777">
            <w:pPr>
              <w:pStyle w:val="KeinLeerraum"/>
              <w:rPr>
                <w:sz w:val="18"/>
                <w:lang w:val="en-GB"/>
              </w:rPr>
            </w:pPr>
            <w:r w:rsidRPr="005A0120">
              <w:rPr>
                <w:sz w:val="18"/>
                <w:lang w:val="en-GB"/>
              </w:rPr>
              <w:t>mean NDVI in 50 m buffer around HM</w:t>
            </w:r>
          </w:p>
        </w:tc>
        <w:tc>
          <w:tcPr>
            <w:tcW w:w="3105" w:type="dxa"/>
          </w:tcPr>
          <w:p w:rsidRPr="005A0120" w:rsidR="00D617EB" w:rsidP="00204395" w:rsidRDefault="00D617EB" w14:paraId="4E3BE944" w14:textId="77777777">
            <w:pPr>
              <w:pStyle w:val="KeinLeerraum"/>
              <w:rPr>
                <w:sz w:val="18"/>
                <w:lang w:val="en-GB"/>
              </w:rPr>
            </w:pPr>
            <w:r w:rsidRPr="005A0120">
              <w:rPr>
                <w:sz w:val="18"/>
                <w:lang w:val="en-GB"/>
              </w:rPr>
              <w:t>Sentinel-2 / GEE</w:t>
            </w:r>
          </w:p>
        </w:tc>
      </w:tr>
      <w:tr w:rsidRPr="005A0120" w:rsidR="00D617EB" w:rsidTr="00204395" w14:paraId="04FB0F49" w14:textId="77777777">
        <w:tc>
          <w:tcPr>
            <w:tcW w:w="1492" w:type="dxa"/>
          </w:tcPr>
          <w:p w:rsidRPr="005A0120" w:rsidR="00D617EB" w:rsidP="00204395" w:rsidRDefault="00D617EB" w14:paraId="601ED5BB" w14:textId="77777777">
            <w:pPr>
              <w:pStyle w:val="KeinLeerraum"/>
              <w:rPr>
                <w:sz w:val="18"/>
                <w:szCs w:val="18"/>
                <w:lang w:val="en-GB"/>
              </w:rPr>
            </w:pPr>
            <w:r w:rsidRPr="005A0120">
              <w:rPr>
                <w:sz w:val="18"/>
                <w:szCs w:val="18"/>
                <w:lang w:val="en-GB"/>
              </w:rPr>
              <w:t>DISTKM*</w:t>
            </w:r>
          </w:p>
        </w:tc>
        <w:tc>
          <w:tcPr>
            <w:tcW w:w="4457" w:type="dxa"/>
          </w:tcPr>
          <w:p w:rsidRPr="005A0120" w:rsidR="00D617EB" w:rsidP="00204395" w:rsidRDefault="00D617EB" w14:paraId="19FA560E" w14:textId="77777777">
            <w:pPr>
              <w:pStyle w:val="KeinLeerraum"/>
              <w:rPr>
                <w:sz w:val="18"/>
                <w:lang w:val="en-GB"/>
              </w:rPr>
            </w:pPr>
            <w:r w:rsidRPr="005A0120">
              <w:rPr>
                <w:sz w:val="18"/>
                <w:lang w:val="en-GB"/>
              </w:rPr>
              <w:t>Euclidean distance between home and RL</w:t>
            </w:r>
          </w:p>
        </w:tc>
        <w:tc>
          <w:tcPr>
            <w:tcW w:w="3105" w:type="dxa"/>
          </w:tcPr>
          <w:p w:rsidRPr="005A0120" w:rsidR="00D617EB" w:rsidP="00204395" w:rsidRDefault="00D617EB" w14:paraId="33C418E0" w14:textId="77777777">
            <w:pPr>
              <w:pStyle w:val="KeinLeerraum"/>
              <w:rPr>
                <w:sz w:val="18"/>
                <w:lang w:val="en-GB"/>
              </w:rPr>
            </w:pPr>
            <w:r w:rsidRPr="005A0120">
              <w:rPr>
                <w:sz w:val="18"/>
                <w:lang w:val="en-GB"/>
              </w:rPr>
              <w:t>Calculation</w:t>
            </w:r>
          </w:p>
        </w:tc>
      </w:tr>
      <w:tr w:rsidRPr="005A0120" w:rsidR="00D617EB" w:rsidTr="00204395" w14:paraId="03C76774" w14:textId="77777777">
        <w:tc>
          <w:tcPr>
            <w:tcW w:w="1492" w:type="dxa"/>
          </w:tcPr>
          <w:p w:rsidRPr="005A0120" w:rsidR="00D617EB" w:rsidP="00204395" w:rsidRDefault="00D617EB" w14:paraId="2E86290E" w14:textId="77777777">
            <w:pPr>
              <w:pStyle w:val="KeinLeerraum"/>
              <w:rPr>
                <w:sz w:val="18"/>
                <w:szCs w:val="18"/>
                <w:lang w:val="en-GB"/>
              </w:rPr>
            </w:pPr>
            <w:r w:rsidRPr="005A0120">
              <w:rPr>
                <w:sz w:val="18"/>
                <w:szCs w:val="18"/>
                <w:lang w:val="en-GB"/>
              </w:rPr>
              <w:t>JNYTIME*</w:t>
            </w:r>
          </w:p>
        </w:tc>
        <w:tc>
          <w:tcPr>
            <w:tcW w:w="4457" w:type="dxa"/>
          </w:tcPr>
          <w:p w:rsidRPr="005A0120" w:rsidR="00D617EB" w:rsidP="00204395" w:rsidRDefault="00D617EB" w14:paraId="6BE1C723" w14:textId="77777777">
            <w:pPr>
              <w:pStyle w:val="KeinLeerraum"/>
              <w:rPr>
                <w:sz w:val="18"/>
                <w:lang w:val="en-GB"/>
              </w:rPr>
            </w:pPr>
            <w:r w:rsidRPr="005A0120">
              <w:rPr>
                <w:sz w:val="18"/>
                <w:lang w:val="en-GB"/>
              </w:rPr>
              <w:t>travel time from home to RL (as indicated in the survey)</w:t>
            </w:r>
          </w:p>
        </w:tc>
        <w:tc>
          <w:tcPr>
            <w:tcW w:w="3105" w:type="dxa"/>
          </w:tcPr>
          <w:p w:rsidRPr="005A0120" w:rsidR="00D617EB" w:rsidP="00204395" w:rsidRDefault="00D617EB" w14:paraId="4FA18DBD" w14:textId="77777777">
            <w:pPr>
              <w:pStyle w:val="KeinLeerraum"/>
              <w:rPr>
                <w:sz w:val="18"/>
                <w:lang w:val="en-GB"/>
              </w:rPr>
            </w:pPr>
            <w:r w:rsidRPr="005A0120">
              <w:rPr>
                <w:sz w:val="18"/>
                <w:lang w:val="en-GB"/>
              </w:rPr>
              <w:t>Survey</w:t>
            </w:r>
          </w:p>
        </w:tc>
      </w:tr>
      <w:tr w:rsidRPr="0080345B" w:rsidR="00D617EB" w:rsidTr="00204395" w14:paraId="0C4A8BCC" w14:textId="77777777">
        <w:tc>
          <w:tcPr>
            <w:tcW w:w="1492" w:type="dxa"/>
          </w:tcPr>
          <w:p w:rsidRPr="005A0120" w:rsidR="00D617EB" w:rsidP="00204395" w:rsidRDefault="00D617EB" w14:paraId="13D86DD0" w14:textId="77777777">
            <w:pPr>
              <w:pStyle w:val="KeinLeerraum"/>
              <w:rPr>
                <w:sz w:val="18"/>
                <w:szCs w:val="18"/>
                <w:lang w:val="en-GB"/>
              </w:rPr>
            </w:pPr>
            <w:r w:rsidRPr="005A0120">
              <w:rPr>
                <w:sz w:val="18"/>
                <w:szCs w:val="18"/>
                <w:lang w:val="en-GB"/>
              </w:rPr>
              <w:t>LCARTIF*</w:t>
            </w:r>
          </w:p>
        </w:tc>
        <w:tc>
          <w:tcPr>
            <w:tcW w:w="4457" w:type="dxa"/>
          </w:tcPr>
          <w:p w:rsidRPr="005A0120" w:rsidR="00D617EB" w:rsidP="00204395" w:rsidRDefault="00D617EB" w14:paraId="70F97F87" w14:textId="77777777">
            <w:pPr>
              <w:pStyle w:val="KeinLeerraum"/>
              <w:rPr>
                <w:sz w:val="18"/>
                <w:lang w:val="en-GB"/>
              </w:rPr>
            </w:pPr>
            <w:r w:rsidRPr="005A0120">
              <w:rPr>
                <w:sz w:val="18"/>
                <w:lang w:val="en-GB"/>
              </w:rPr>
              <w:t xml:space="preserve">proportion of artificial surfaces within 250 m buffer </w:t>
            </w:r>
          </w:p>
        </w:tc>
        <w:tc>
          <w:tcPr>
            <w:tcW w:w="3105" w:type="dxa"/>
          </w:tcPr>
          <w:p w:rsidRPr="005A0120" w:rsidR="00D617EB" w:rsidP="00204395" w:rsidRDefault="00D617EB" w14:paraId="2E9E5C60" w14:textId="77777777">
            <w:pPr>
              <w:pStyle w:val="KeinLeerraum"/>
              <w:rPr>
                <w:sz w:val="18"/>
                <w:lang w:val="en-GB"/>
              </w:rPr>
            </w:pPr>
            <w:r w:rsidRPr="005A0120">
              <w:rPr>
                <w:sz w:val="18"/>
                <w:lang w:val="en-GB"/>
              </w:rPr>
              <w:t>Land Cover Map of Europe 2017</w:t>
            </w:r>
          </w:p>
        </w:tc>
      </w:tr>
      <w:tr w:rsidRPr="0080345B" w:rsidR="00D617EB" w:rsidTr="00204395" w14:paraId="4F04F0AB" w14:textId="77777777">
        <w:tc>
          <w:tcPr>
            <w:tcW w:w="1492" w:type="dxa"/>
          </w:tcPr>
          <w:p w:rsidRPr="005A0120" w:rsidR="00D617EB" w:rsidP="00204395" w:rsidRDefault="00D617EB" w14:paraId="22E1B813" w14:textId="77777777">
            <w:pPr>
              <w:pStyle w:val="KeinLeerraum"/>
              <w:rPr>
                <w:sz w:val="18"/>
                <w:szCs w:val="18"/>
                <w:lang w:val="en-GB"/>
              </w:rPr>
            </w:pPr>
            <w:r w:rsidRPr="005A0120">
              <w:rPr>
                <w:sz w:val="18"/>
                <w:szCs w:val="18"/>
                <w:lang w:val="en-GB"/>
              </w:rPr>
              <w:t>LCFOREST*</w:t>
            </w:r>
          </w:p>
        </w:tc>
        <w:tc>
          <w:tcPr>
            <w:tcW w:w="4457" w:type="dxa"/>
          </w:tcPr>
          <w:p w:rsidRPr="005A0120" w:rsidR="00D617EB" w:rsidP="00204395" w:rsidRDefault="00D617EB" w14:paraId="485F75C3" w14:textId="77777777">
            <w:pPr>
              <w:pStyle w:val="KeinLeerraum"/>
              <w:rPr>
                <w:sz w:val="18"/>
                <w:lang w:val="en-GB"/>
              </w:rPr>
            </w:pPr>
            <w:r w:rsidRPr="005A0120">
              <w:rPr>
                <w:sz w:val="18"/>
                <w:lang w:val="en-GB"/>
              </w:rPr>
              <w:t>proportion of forest within 250 m buffer</w:t>
            </w:r>
          </w:p>
        </w:tc>
        <w:tc>
          <w:tcPr>
            <w:tcW w:w="3105" w:type="dxa"/>
          </w:tcPr>
          <w:p w:rsidRPr="005A0120" w:rsidR="00D617EB" w:rsidP="00204395" w:rsidRDefault="00D617EB" w14:paraId="113590E9" w14:textId="77777777">
            <w:pPr>
              <w:pStyle w:val="KeinLeerraum"/>
              <w:rPr>
                <w:sz w:val="18"/>
                <w:lang w:val="en-GB"/>
              </w:rPr>
            </w:pPr>
            <w:r w:rsidRPr="005A0120">
              <w:rPr>
                <w:sz w:val="18"/>
                <w:lang w:val="en-GB"/>
              </w:rPr>
              <w:t>Land Cover Map of Europe 2017</w:t>
            </w:r>
          </w:p>
        </w:tc>
      </w:tr>
      <w:tr w:rsidRPr="005A0120" w:rsidR="00D617EB" w:rsidTr="00204395" w14:paraId="3BE5C98E" w14:textId="77777777">
        <w:tc>
          <w:tcPr>
            <w:tcW w:w="1492" w:type="dxa"/>
          </w:tcPr>
          <w:p w:rsidRPr="005A0120" w:rsidR="00D617EB" w:rsidP="00204395" w:rsidRDefault="00D617EB" w14:paraId="0B91A88A" w14:textId="77777777">
            <w:pPr>
              <w:pStyle w:val="KeinLeerraum"/>
              <w:rPr>
                <w:sz w:val="18"/>
                <w:szCs w:val="18"/>
                <w:lang w:val="en-GB"/>
              </w:rPr>
            </w:pPr>
            <w:r w:rsidRPr="005A0120">
              <w:rPr>
                <w:sz w:val="18"/>
                <w:szCs w:val="18"/>
                <w:lang w:val="en-GB"/>
              </w:rPr>
              <w:t>OVDIST*</w:t>
            </w:r>
          </w:p>
        </w:tc>
        <w:tc>
          <w:tcPr>
            <w:tcW w:w="4457" w:type="dxa"/>
          </w:tcPr>
          <w:p w:rsidRPr="005A0120" w:rsidR="00D617EB" w:rsidP="00204395" w:rsidRDefault="00D617EB" w14:paraId="6DFB767E" w14:textId="77777777">
            <w:pPr>
              <w:pStyle w:val="KeinLeerraum"/>
              <w:rPr>
                <w:sz w:val="18"/>
                <w:lang w:val="en-GB"/>
              </w:rPr>
            </w:pPr>
            <w:r w:rsidRPr="005A0120">
              <w:rPr>
                <w:sz w:val="18"/>
                <w:lang w:val="en-GB"/>
              </w:rPr>
              <w:t>distance to the nearest public transport stop</w:t>
            </w:r>
          </w:p>
        </w:tc>
        <w:tc>
          <w:tcPr>
            <w:tcW w:w="3105" w:type="dxa"/>
          </w:tcPr>
          <w:p w:rsidRPr="005A0120" w:rsidR="00D617EB" w:rsidP="00204395" w:rsidRDefault="00D617EB" w14:paraId="62FDC119" w14:textId="77777777">
            <w:pPr>
              <w:pStyle w:val="KeinLeerraum"/>
              <w:rPr>
                <w:sz w:val="18"/>
                <w:lang w:val="en-GB"/>
              </w:rPr>
            </w:pPr>
            <w:r w:rsidRPr="005A0120">
              <w:rPr>
                <w:sz w:val="18"/>
                <w:lang w:val="en-GB"/>
              </w:rPr>
              <w:t>swissTLM3D (</w:t>
            </w:r>
            <w:proofErr w:type="spellStart"/>
            <w:r w:rsidRPr="005A0120">
              <w:rPr>
                <w:sz w:val="18"/>
                <w:lang w:val="en-GB"/>
              </w:rPr>
              <w:t>Swisstopo</w:t>
            </w:r>
            <w:proofErr w:type="spellEnd"/>
            <w:r w:rsidRPr="005A0120">
              <w:rPr>
                <w:sz w:val="18"/>
                <w:lang w:val="en-GB"/>
              </w:rPr>
              <w:t>, 2022)</w:t>
            </w:r>
          </w:p>
        </w:tc>
      </w:tr>
      <w:tr w:rsidRPr="005A0120" w:rsidR="00D617EB" w:rsidTr="00204395" w14:paraId="0F2F12EC" w14:textId="77777777">
        <w:tc>
          <w:tcPr>
            <w:tcW w:w="1492" w:type="dxa"/>
          </w:tcPr>
          <w:p w:rsidRPr="005A0120" w:rsidR="00D617EB" w:rsidP="00204395" w:rsidRDefault="00D617EB" w14:paraId="79720E85" w14:textId="77777777">
            <w:pPr>
              <w:pStyle w:val="KeinLeerraum"/>
              <w:rPr>
                <w:sz w:val="18"/>
                <w:lang w:val="en-GB"/>
              </w:rPr>
            </w:pPr>
            <w:r w:rsidRPr="005A0120">
              <w:rPr>
                <w:sz w:val="18"/>
                <w:lang w:val="en-GB"/>
              </w:rPr>
              <w:t>STRIMP123</w:t>
            </w:r>
          </w:p>
        </w:tc>
        <w:tc>
          <w:tcPr>
            <w:tcW w:w="4457" w:type="dxa"/>
          </w:tcPr>
          <w:p w:rsidRPr="005A0120" w:rsidR="00D617EB" w:rsidP="00204395" w:rsidRDefault="00D617EB" w14:paraId="27A3FE87" w14:textId="77777777">
            <w:pPr>
              <w:pStyle w:val="KeinLeerraum"/>
              <w:rPr>
                <w:sz w:val="18"/>
                <w:lang w:val="en-GB"/>
              </w:rPr>
            </w:pPr>
            <w:r w:rsidRPr="005A0120">
              <w:rPr>
                <w:sz w:val="18"/>
                <w:lang w:val="en-GB"/>
              </w:rPr>
              <w:t>length of roads with high traffic intensity</w:t>
            </w:r>
          </w:p>
        </w:tc>
        <w:tc>
          <w:tcPr>
            <w:tcW w:w="3105" w:type="dxa"/>
          </w:tcPr>
          <w:p w:rsidRPr="005A0120" w:rsidR="00D617EB" w:rsidP="00204395" w:rsidRDefault="00D617EB" w14:paraId="59683E68" w14:textId="77777777">
            <w:pPr>
              <w:pStyle w:val="KeinLeerraum"/>
              <w:rPr>
                <w:sz w:val="18"/>
                <w:lang w:val="en-GB"/>
              </w:rPr>
            </w:pPr>
            <w:r w:rsidRPr="005A0120">
              <w:rPr>
                <w:sz w:val="18"/>
                <w:lang w:val="en-GB"/>
              </w:rPr>
              <w:t>swissTLM3D (</w:t>
            </w:r>
            <w:proofErr w:type="spellStart"/>
            <w:r w:rsidRPr="005A0120">
              <w:rPr>
                <w:sz w:val="18"/>
                <w:lang w:val="en-GB"/>
              </w:rPr>
              <w:t>Swisstopo</w:t>
            </w:r>
            <w:proofErr w:type="spellEnd"/>
            <w:r w:rsidRPr="005A0120">
              <w:rPr>
                <w:sz w:val="18"/>
                <w:lang w:val="en-GB"/>
              </w:rPr>
              <w:t>, 2022)</w:t>
            </w:r>
          </w:p>
        </w:tc>
      </w:tr>
      <w:tr w:rsidRPr="005A0120" w:rsidR="00D617EB" w:rsidTr="00204395" w14:paraId="7586BFC8" w14:textId="77777777">
        <w:tc>
          <w:tcPr>
            <w:tcW w:w="1492" w:type="dxa"/>
          </w:tcPr>
          <w:p w:rsidRPr="005A0120" w:rsidR="00D617EB" w:rsidP="00204395" w:rsidRDefault="00D617EB" w14:paraId="1BF593DF" w14:textId="77777777">
            <w:pPr>
              <w:pStyle w:val="KeinLeerraum"/>
              <w:rPr>
                <w:sz w:val="18"/>
                <w:szCs w:val="18"/>
                <w:lang w:val="en-GB"/>
              </w:rPr>
            </w:pPr>
            <w:r w:rsidRPr="005A0120">
              <w:rPr>
                <w:sz w:val="18"/>
                <w:szCs w:val="18"/>
                <w:lang w:val="en-GB"/>
              </w:rPr>
              <w:t>STRIMP999*</w:t>
            </w:r>
          </w:p>
        </w:tc>
        <w:tc>
          <w:tcPr>
            <w:tcW w:w="4457" w:type="dxa"/>
          </w:tcPr>
          <w:p w:rsidRPr="005A0120" w:rsidR="00D617EB" w:rsidP="00204395" w:rsidRDefault="00D617EB" w14:paraId="373684F7" w14:textId="77777777">
            <w:pPr>
              <w:pStyle w:val="KeinLeerraum"/>
              <w:rPr>
                <w:sz w:val="18"/>
                <w:lang w:val="en-GB"/>
              </w:rPr>
            </w:pPr>
            <w:r w:rsidRPr="005A0120">
              <w:rPr>
                <w:sz w:val="18"/>
                <w:lang w:val="en-GB"/>
              </w:rPr>
              <w:t>length of other roads (low traffic intensity)</w:t>
            </w:r>
          </w:p>
        </w:tc>
        <w:tc>
          <w:tcPr>
            <w:tcW w:w="3105" w:type="dxa"/>
          </w:tcPr>
          <w:p w:rsidRPr="005A0120" w:rsidR="00D617EB" w:rsidP="00204395" w:rsidRDefault="00D617EB" w14:paraId="4197BEFD" w14:textId="77777777">
            <w:pPr>
              <w:pStyle w:val="KeinLeerraum"/>
              <w:rPr>
                <w:sz w:val="18"/>
                <w:lang w:val="en-GB"/>
              </w:rPr>
            </w:pPr>
            <w:r w:rsidRPr="005A0120">
              <w:rPr>
                <w:sz w:val="18"/>
                <w:lang w:val="en-GB"/>
              </w:rPr>
              <w:t>swissTLM3D (</w:t>
            </w:r>
            <w:proofErr w:type="spellStart"/>
            <w:r w:rsidRPr="005A0120">
              <w:rPr>
                <w:sz w:val="18"/>
                <w:lang w:val="en-GB"/>
              </w:rPr>
              <w:t>Swisstopo</w:t>
            </w:r>
            <w:proofErr w:type="spellEnd"/>
            <w:r w:rsidRPr="005A0120">
              <w:rPr>
                <w:sz w:val="18"/>
                <w:lang w:val="en-GB"/>
              </w:rPr>
              <w:t>, 2022)</w:t>
            </w:r>
          </w:p>
        </w:tc>
      </w:tr>
      <w:tr w:rsidRPr="0080345B" w:rsidR="00D617EB" w:rsidTr="00204395" w14:paraId="6341CA43" w14:textId="77777777">
        <w:tc>
          <w:tcPr>
            <w:tcW w:w="1492" w:type="dxa"/>
          </w:tcPr>
          <w:p w:rsidRPr="005A0120" w:rsidR="00D617EB" w:rsidP="00204395" w:rsidRDefault="00D617EB" w14:paraId="4D784D9F" w14:textId="77777777">
            <w:pPr>
              <w:pStyle w:val="KeinLeerraum"/>
              <w:rPr>
                <w:sz w:val="18"/>
                <w:lang w:val="en-GB"/>
              </w:rPr>
            </w:pPr>
            <w:r w:rsidRPr="005A0120">
              <w:rPr>
                <w:sz w:val="18"/>
                <w:lang w:val="en-GB"/>
              </w:rPr>
              <w:t>HETER</w:t>
            </w:r>
          </w:p>
        </w:tc>
        <w:tc>
          <w:tcPr>
            <w:tcW w:w="4457" w:type="dxa"/>
          </w:tcPr>
          <w:p w:rsidRPr="005A0120" w:rsidR="00D617EB" w:rsidP="00204395" w:rsidRDefault="00D617EB" w14:paraId="1B46B13E" w14:textId="77777777">
            <w:pPr>
              <w:pStyle w:val="KeinLeerraum"/>
              <w:rPr>
                <w:sz w:val="18"/>
                <w:lang w:val="en-GB"/>
              </w:rPr>
            </w:pPr>
            <w:r w:rsidRPr="005A0120">
              <w:rPr>
                <w:sz w:val="18"/>
                <w:lang w:val="en-GB"/>
              </w:rPr>
              <w:t>land cover heterogeneity in 250 m buffer</w:t>
            </w:r>
          </w:p>
        </w:tc>
        <w:tc>
          <w:tcPr>
            <w:tcW w:w="3105" w:type="dxa"/>
          </w:tcPr>
          <w:p w:rsidRPr="005A0120" w:rsidR="00D617EB" w:rsidP="00204395" w:rsidRDefault="00D617EB" w14:paraId="020A6142" w14:textId="77777777">
            <w:pPr>
              <w:pStyle w:val="KeinLeerraum"/>
              <w:rPr>
                <w:sz w:val="18"/>
                <w:lang w:val="en-GB"/>
              </w:rPr>
            </w:pPr>
            <w:r w:rsidRPr="005A0120">
              <w:rPr>
                <w:sz w:val="18"/>
                <w:lang w:val="en-GB"/>
              </w:rPr>
              <w:t>Land Cover Map of Europe 2017</w:t>
            </w:r>
          </w:p>
        </w:tc>
      </w:tr>
      <w:tr w:rsidRPr="005A0120" w:rsidR="00D617EB" w:rsidTr="00204395" w14:paraId="070BFFA8" w14:textId="77777777">
        <w:tc>
          <w:tcPr>
            <w:tcW w:w="1492" w:type="dxa"/>
          </w:tcPr>
          <w:p w:rsidRPr="005A0120" w:rsidR="00D617EB" w:rsidP="00204395" w:rsidRDefault="00D617EB" w14:paraId="6DF94967" w14:textId="77777777">
            <w:pPr>
              <w:pStyle w:val="KeinLeerraum"/>
              <w:rPr>
                <w:sz w:val="18"/>
                <w:szCs w:val="18"/>
                <w:lang w:val="en-GB"/>
              </w:rPr>
            </w:pPr>
            <w:r w:rsidRPr="005A0120">
              <w:rPr>
                <w:sz w:val="18"/>
                <w:szCs w:val="18"/>
                <w:lang w:val="en-GB"/>
              </w:rPr>
              <w:t>VIS5K*</w:t>
            </w:r>
          </w:p>
        </w:tc>
        <w:tc>
          <w:tcPr>
            <w:tcW w:w="4457" w:type="dxa"/>
          </w:tcPr>
          <w:p w:rsidRPr="005A0120" w:rsidR="00D617EB" w:rsidP="00204395" w:rsidRDefault="00D617EB" w14:paraId="0F81D5D4" w14:textId="77777777">
            <w:pPr>
              <w:pStyle w:val="KeinLeerraum"/>
              <w:rPr>
                <w:sz w:val="18"/>
                <w:lang w:val="en-GB"/>
              </w:rPr>
            </w:pPr>
            <w:r w:rsidRPr="005A0120">
              <w:rPr>
                <w:sz w:val="18"/>
                <w:lang w:val="en-GB"/>
              </w:rPr>
              <w:t>percentage of visible area within a radius of 5 km</w:t>
            </w:r>
          </w:p>
        </w:tc>
        <w:tc>
          <w:tcPr>
            <w:tcW w:w="3105" w:type="dxa"/>
          </w:tcPr>
          <w:p w:rsidRPr="005A0120" w:rsidR="00D617EB" w:rsidP="00204395" w:rsidRDefault="00D617EB" w14:paraId="02F4DE97" w14:textId="77777777">
            <w:pPr>
              <w:pStyle w:val="KeinLeerraum"/>
              <w:rPr>
                <w:sz w:val="18"/>
                <w:lang w:val="en-GB"/>
              </w:rPr>
            </w:pPr>
            <w:r w:rsidRPr="005A0120">
              <w:rPr>
                <w:sz w:val="18"/>
                <w:lang w:val="en-GB"/>
              </w:rPr>
              <w:t>Visibility map (Lienhard &amp; Binna, 2013)</w:t>
            </w:r>
          </w:p>
        </w:tc>
      </w:tr>
      <w:tr w:rsidRPr="0080345B" w:rsidR="00D617EB" w:rsidTr="00204395" w14:paraId="27399769" w14:textId="77777777">
        <w:tc>
          <w:tcPr>
            <w:tcW w:w="1492" w:type="dxa"/>
          </w:tcPr>
          <w:p w:rsidRPr="0080345B" w:rsidR="00D617EB" w:rsidP="00204395" w:rsidRDefault="00D617EB" w14:paraId="725B775E" w14:textId="77777777">
            <w:pPr>
              <w:pStyle w:val="KeinLeerraum"/>
              <w:rPr>
                <w:sz w:val="18"/>
                <w:szCs w:val="18"/>
                <w:lang w:val="en-GB"/>
              </w:rPr>
            </w:pPr>
            <w:r w:rsidRPr="0080345B">
              <w:rPr>
                <w:rFonts w:cstheme="minorHAnsi"/>
                <w:sz w:val="18"/>
                <w:szCs w:val="18"/>
                <w:lang w:val="en-GB"/>
              </w:rPr>
              <w:t>LANG</w:t>
            </w:r>
          </w:p>
        </w:tc>
        <w:tc>
          <w:tcPr>
            <w:tcW w:w="4457" w:type="dxa"/>
          </w:tcPr>
          <w:p w:rsidRPr="0080345B" w:rsidR="00D617EB" w:rsidP="00204395" w:rsidRDefault="00D617EB" w14:paraId="39FF4FD8" w14:textId="77777777">
            <w:pPr>
              <w:pStyle w:val="KeinLeerraum"/>
              <w:rPr>
                <w:sz w:val="18"/>
                <w:szCs w:val="18"/>
                <w:lang w:val="en-GB"/>
              </w:rPr>
            </w:pPr>
            <w:r w:rsidRPr="0080345B">
              <w:rPr>
                <w:rFonts w:cstheme="minorHAnsi"/>
                <w:sz w:val="18"/>
                <w:szCs w:val="18"/>
                <w:lang w:val="en-GB"/>
              </w:rPr>
              <w:t>Language region according to respondent’s address</w:t>
            </w:r>
          </w:p>
        </w:tc>
        <w:tc>
          <w:tcPr>
            <w:tcW w:w="3105" w:type="dxa"/>
          </w:tcPr>
          <w:p w:rsidRPr="0080345B" w:rsidR="00D617EB" w:rsidP="00204395" w:rsidRDefault="00D617EB" w14:paraId="12A6E205" w14:textId="77777777">
            <w:pPr>
              <w:pStyle w:val="KeinLeerraum"/>
              <w:rPr>
                <w:sz w:val="18"/>
                <w:szCs w:val="18"/>
                <w:lang w:val="en-GB"/>
              </w:rPr>
            </w:pPr>
            <w:r>
              <w:rPr>
                <w:sz w:val="18"/>
                <w:szCs w:val="18"/>
                <w:lang w:val="en-GB"/>
              </w:rPr>
              <w:t>Survey</w:t>
            </w:r>
          </w:p>
        </w:tc>
      </w:tr>
    </w:tbl>
    <w:p w:rsidR="009F21C4" w:rsidP="009F21C4" w:rsidRDefault="009F21C4" w14:paraId="004955D4" w14:textId="77777777"/>
    <w:p w:rsidR="009F21C4" w:rsidP="009F21C4" w:rsidRDefault="009F21C4" w14:paraId="186E4E68" w14:textId="77777777">
      <w:pPr>
        <w:pStyle w:val="berschrift3"/>
        <w:rPr>
          <w:rStyle w:val="Fett"/>
          <w:b w:val="0"/>
          <w:bCs w:val="0"/>
        </w:rPr>
      </w:pPr>
      <w:r w:rsidRPr="004356D7">
        <w:rPr>
          <w:rStyle w:val="Fett"/>
          <w:b w:val="0"/>
          <w:bCs w:val="0"/>
        </w:rPr>
        <w:t>2.5 Statistical analyses</w:t>
      </w:r>
    </w:p>
    <w:p w:rsidR="009F21C4" w:rsidP="009F21C4" w:rsidRDefault="009F21C4" w14:paraId="5AC29B96" w14:textId="4F385BB2">
      <w:r w:rsidRPr="001A382C">
        <w:t>Data preparation</w:t>
      </w:r>
      <w:r w:rsidRPr="006C5C9D">
        <w:rPr>
          <w:b/>
          <w:bCs/>
        </w:rPr>
        <w:t xml:space="preserve"> </w:t>
      </w:r>
      <w:r w:rsidRPr="006C5C9D">
        <w:t xml:space="preserve">included transforming right-skewed </w:t>
      </w:r>
      <w:r>
        <w:t>spatial</w:t>
      </w:r>
      <w:r w:rsidRPr="006C5C9D">
        <w:t xml:space="preserve"> variables (c.f. </w:t>
      </w:r>
      <w:r w:rsidRPr="00186D4A">
        <w:rPr>
          <w:highlight w:val="lightGray"/>
        </w:rPr>
        <w:t>Table 2</w:t>
      </w:r>
      <w:r>
        <w:t>)</w:t>
      </w:r>
      <w:r w:rsidRPr="006C5C9D">
        <w:t xml:space="preserve">. Missing values were imputed using </w:t>
      </w:r>
      <w:proofErr w:type="spellStart"/>
      <w:r w:rsidRPr="006C5C9D">
        <w:t>MissForest</w:t>
      </w:r>
      <w:proofErr w:type="spellEnd"/>
      <w:r w:rsidRPr="006C5C9D">
        <w:t xml:space="preserve"> (</w:t>
      </w:r>
      <w:proofErr w:type="spellStart"/>
      <w:r w:rsidR="007A1E70">
        <w:t>Stekhofen</w:t>
      </w:r>
      <w:proofErr w:type="spellEnd"/>
      <w:r w:rsidR="007A1E70">
        <w:t xml:space="preserve"> and </w:t>
      </w:r>
      <w:proofErr w:type="spellStart"/>
      <w:r w:rsidR="007A1E70">
        <w:t>Bühlmann</w:t>
      </w:r>
      <w:proofErr w:type="spellEnd"/>
      <w:r w:rsidR="007A1E70">
        <w:t>, 2012</w:t>
      </w:r>
      <w:r w:rsidRPr="006C5C9D">
        <w:t>), for each variable set (c</w:t>
      </w:r>
      <w:r w:rsidR="00C56160">
        <w:t>.</w:t>
      </w:r>
      <w:r w:rsidRPr="006C5C9D">
        <w:t xml:space="preserve">f. </w:t>
      </w:r>
      <w:r w:rsidR="00C56160">
        <w:t>F</w:t>
      </w:r>
      <w:r w:rsidRPr="006C5C9D">
        <w:t xml:space="preserve">igure 1) separately to avoid introducing spurious correlations. This method leverages conditional </w:t>
      </w:r>
      <w:r w:rsidRPr="006C5C9D">
        <w:t>dependencies between variables to predict missing values through an iterative random forest approach.</w:t>
      </w:r>
    </w:p>
    <w:p w:rsidRPr="00186D4A" w:rsidR="009F21C4" w:rsidP="009F21C4" w:rsidRDefault="009F21C4" w14:paraId="76D7AD5A" w14:textId="77777777"/>
    <w:p w:rsidRPr="004356D7" w:rsidR="009F21C4" w:rsidP="009F21C4" w:rsidRDefault="009F21C4" w14:paraId="4B223C46" w14:textId="77777777">
      <w:pPr>
        <w:pStyle w:val="berschrift4"/>
      </w:pPr>
      <w:r w:rsidRPr="004356D7">
        <w:t xml:space="preserve">2.5.1 Exploring environmental characteristics of restorative locations </w:t>
      </w:r>
    </w:p>
    <w:p w:rsidRPr="004356D7" w:rsidR="009F21C4" w:rsidP="009F21C4" w:rsidRDefault="009F21C4" w14:paraId="7B6F1687" w14:textId="77777777">
      <w:r>
        <w:t>Descriptive analyses of</w:t>
      </w:r>
      <w:r w:rsidRPr="004356D7">
        <w:t xml:space="preserve"> the geodata</w:t>
      </w:r>
      <w:r>
        <w:t>-</w:t>
      </w:r>
      <w:r w:rsidRPr="004356D7">
        <w:t>based metrics of the restorative locations (RL</w:t>
      </w:r>
      <w:r>
        <w:t>s</w:t>
      </w:r>
      <w:r w:rsidRPr="004356D7">
        <w:t xml:space="preserve">) </w:t>
      </w:r>
      <w:r w:rsidRPr="00B73436">
        <w:t xml:space="preserve">included </w:t>
      </w:r>
      <w:r w:rsidRPr="004356D7">
        <w:t xml:space="preserve">an overview of the RLs, the respondents’ living conditions and restoration patterns. </w:t>
      </w:r>
      <w:r w:rsidRPr="00B73436">
        <w:t xml:space="preserve">To explore differences between respondents exposed to varying levels of traffic noise at home, we stratified the sample into three noise exposure groups </w:t>
      </w:r>
      <w:r w:rsidRPr="004356D7">
        <w:t xml:space="preserve">(low, moderate, and high sound levels: </w:t>
      </w:r>
      <w:proofErr w:type="spellStart"/>
      <w:r w:rsidRPr="004356D7">
        <w:t>L</w:t>
      </w:r>
      <w:r w:rsidRPr="004356D7">
        <w:rPr>
          <w:vertAlign w:val="subscript"/>
        </w:rPr>
        <w:t>day</w:t>
      </w:r>
      <w:proofErr w:type="spellEnd"/>
      <w:r w:rsidRPr="004356D7">
        <w:rPr>
          <w:vertAlign w:val="subscript"/>
        </w:rPr>
        <w:t xml:space="preserve"> </w:t>
      </w:r>
      <w:r w:rsidRPr="004356D7">
        <w:t>&lt; 55 dB (N1), 45</w:t>
      </w:r>
      <w:r>
        <w:t xml:space="preserve"> </w:t>
      </w:r>
      <w:r w:rsidRPr="004356D7">
        <w:t xml:space="preserve">dB &lt; </w:t>
      </w:r>
      <w:proofErr w:type="spellStart"/>
      <w:r w:rsidRPr="004356D7">
        <w:t>L</w:t>
      </w:r>
      <w:r w:rsidRPr="004356D7">
        <w:rPr>
          <w:vertAlign w:val="subscript"/>
        </w:rPr>
        <w:t>day</w:t>
      </w:r>
      <w:proofErr w:type="spellEnd"/>
      <w:r w:rsidRPr="004356D7">
        <w:rPr>
          <w:vertAlign w:val="subscript"/>
        </w:rPr>
        <w:t xml:space="preserve"> </w:t>
      </w:r>
      <w:r w:rsidRPr="004356D7">
        <w:t xml:space="preserve">&lt; 55 dB (N2), </w:t>
      </w:r>
      <w:proofErr w:type="spellStart"/>
      <w:r w:rsidRPr="004356D7">
        <w:t>L</w:t>
      </w:r>
      <w:r w:rsidRPr="004356D7">
        <w:rPr>
          <w:vertAlign w:val="subscript"/>
        </w:rPr>
        <w:t>day</w:t>
      </w:r>
      <w:proofErr w:type="spellEnd"/>
      <w:r w:rsidRPr="004356D7">
        <w:rPr>
          <w:vertAlign w:val="subscript"/>
        </w:rPr>
        <w:t xml:space="preserve"> </w:t>
      </w:r>
      <w:r w:rsidRPr="004356D7">
        <w:t>&gt;= 55 dB (N3); cf. section 2.2).</w:t>
      </w:r>
    </w:p>
    <w:p w:rsidRPr="002C2363" w:rsidR="009F21C4" w:rsidP="009F21C4" w:rsidRDefault="009F21C4" w14:paraId="6FC035B9" w14:textId="35B8A04A">
      <w:pPr>
        <w:pStyle w:val="Textkrper"/>
        <w:spacing w:before="0" w:after="120" w:line="360" w:lineRule="auto"/>
        <w:rPr>
          <w:sz w:val="22"/>
          <w:szCs w:val="22"/>
        </w:rPr>
      </w:pPr>
      <w:r w:rsidRPr="2466763E" w:rsidR="21EA5640">
        <w:rPr>
          <w:sz w:val="22"/>
          <w:szCs w:val="22"/>
        </w:rPr>
        <w:t xml:space="preserve">We further </w:t>
      </w:r>
      <w:r w:rsidRPr="2466763E" w:rsidR="21EA5640">
        <w:rPr>
          <w:sz w:val="22"/>
          <w:szCs w:val="22"/>
        </w:rPr>
        <w:t>analysed</w:t>
      </w:r>
      <w:r w:rsidRPr="2466763E" w:rsidR="21EA5640">
        <w:rPr>
          <w:sz w:val="22"/>
          <w:szCs w:val="22"/>
        </w:rPr>
        <w:t xml:space="preserve"> the relations between home and rest</w:t>
      </w:r>
      <w:r w:rsidRPr="2466763E" w:rsidR="21EA5640">
        <w:rPr>
          <w:sz w:val="22"/>
          <w:szCs w:val="22"/>
        </w:rPr>
        <w:t>orative loc</w:t>
      </w:r>
      <w:r w:rsidRPr="2466763E" w:rsidR="21EA5640">
        <w:rPr>
          <w:sz w:val="22"/>
          <w:szCs w:val="22"/>
        </w:rPr>
        <w:t xml:space="preserve">ations in terms of greenness and </w:t>
      </w:r>
      <w:r w:rsidRPr="2466763E" w:rsidR="21EA5640">
        <w:rPr>
          <w:sz w:val="22"/>
          <w:szCs w:val="22"/>
        </w:rPr>
        <w:t>noise level. We performed the procedure below for bot</w:t>
      </w:r>
      <w:r w:rsidRPr="2466763E" w:rsidR="21EA5640">
        <w:rPr>
          <w:sz w:val="22"/>
          <w:szCs w:val="22"/>
        </w:rPr>
        <w:t>h respons</w:t>
      </w:r>
      <w:r w:rsidRPr="2466763E" w:rsidR="21EA5640">
        <w:rPr>
          <w:sz w:val="22"/>
          <w:szCs w:val="22"/>
        </w:rPr>
        <w:t>e variables separately greenness at RL (RL_NDVI) and noise level at RL (R</w:t>
      </w:r>
      <w:r w:rsidRPr="2466763E" w:rsidR="21FC27D5">
        <w:rPr>
          <w:sz w:val="22"/>
          <w:szCs w:val="22"/>
        </w:rPr>
        <w:t>L</w:t>
      </w:r>
      <w:r w:rsidRPr="2466763E" w:rsidR="21EA5640">
        <w:rPr>
          <w:sz w:val="22"/>
          <w:szCs w:val="22"/>
        </w:rPr>
        <w:t>_NOISE). We used the following variables as predictors:</w:t>
      </w:r>
      <w:r w:rsidRPr="2466763E" w:rsidR="6D27AF0E">
        <w:rPr>
          <w:sz w:val="22"/>
          <w:szCs w:val="22"/>
        </w:rPr>
        <w:t xml:space="preserve"> NDVI</w:t>
      </w:r>
      <w:r w:rsidRPr="2466763E" w:rsidR="6D27AF0E">
        <w:rPr>
          <w:sz w:val="22"/>
          <w:szCs w:val="22"/>
        </w:rPr>
        <w:t xml:space="preserve"> at HM, noise l</w:t>
      </w:r>
      <w:r w:rsidRPr="2466763E" w:rsidR="6D27AF0E">
        <w:rPr>
          <w:sz w:val="22"/>
          <w:szCs w:val="22"/>
        </w:rPr>
        <w:t>evel at HM, language region of the respondents (as they represent geographical regions of Switzerland), travel speed (logarithmic), journey time (square root).</w:t>
      </w:r>
      <w:r w:rsidRPr="2466763E" w:rsidR="21EA5640">
        <w:rPr>
          <w:sz w:val="22"/>
          <w:szCs w:val="22"/>
        </w:rPr>
        <w:t xml:space="preserve"> As we considered all two-way</w:t>
      </w:r>
      <w:r w:rsidRPr="2466763E" w:rsidR="21EA5640">
        <w:rPr>
          <w:sz w:val="22"/>
          <w:szCs w:val="22"/>
        </w:rPr>
        <w:t xml:space="preserve"> interactions of the predictors, we first performed a forward stepwise feature selection using Bayesian Information Criterion on the training data (50%) to </w:t>
      </w:r>
      <w:r w:rsidRPr="2466763E" w:rsidR="21EA5640">
        <w:rPr>
          <w:sz w:val="22"/>
          <w:szCs w:val="22"/>
        </w:rPr>
        <w:t>mitigate the multiple testing problem</w:t>
      </w:r>
      <w:ins w:author="Lukas Graz" w:date="2025-10-23T12:21:59.826Z" w:id="656727405">
        <w:r w:rsidRPr="2466763E" w:rsidR="3CE982F2">
          <w:rPr>
            <w:sz w:val="22"/>
            <w:szCs w:val="22"/>
          </w:rPr>
          <w:t xml:space="preserve"> and reduce the variance inflation </w:t>
        </w:r>
      </w:ins>
      <w:ins w:author="Lukas Graz" w:date="2025-10-23T12:22:00.775Z" w:id="609153888">
        <w:r w:rsidRPr="2466763E" w:rsidR="3CE982F2">
          <w:rPr>
            <w:sz w:val="22"/>
            <w:szCs w:val="22"/>
          </w:rPr>
          <w:t>factor</w:t>
        </w:r>
      </w:ins>
      <w:r w:rsidRPr="2466763E" w:rsidR="21EA5640">
        <w:rPr>
          <w:sz w:val="22"/>
          <w:szCs w:val="22"/>
        </w:rPr>
        <w:t xml:space="preserve">. Selected features were </w:t>
      </w:r>
      <w:r w:rsidRPr="2466763E" w:rsidR="21EA5640">
        <w:rPr>
          <w:sz w:val="22"/>
          <w:szCs w:val="22"/>
        </w:rPr>
        <w:t>subsequently</w:t>
      </w:r>
      <w:r w:rsidRPr="2466763E" w:rsidR="21EA5640">
        <w:rPr>
          <w:sz w:val="22"/>
          <w:szCs w:val="22"/>
        </w:rPr>
        <w:t xml:space="preserve"> used to fit </w:t>
      </w:r>
      <w:r w:rsidRPr="2466763E" w:rsidR="21EA5640">
        <w:rPr>
          <w:sz w:val="22"/>
          <w:szCs w:val="22"/>
        </w:rPr>
        <w:t xml:space="preserve">the </w:t>
      </w:r>
      <w:r w:rsidRPr="2466763E" w:rsidR="21EA5640">
        <w:rPr>
          <w:sz w:val="22"/>
          <w:szCs w:val="22"/>
        </w:rPr>
        <w:t>models on the test set (50%) to obtain valid p-values</w:t>
      </w:r>
      <w:r w:rsidRPr="2466763E" w:rsidR="21FC27D5">
        <w:rPr>
          <w:sz w:val="22"/>
          <w:szCs w:val="22"/>
        </w:rPr>
        <w:t>.</w:t>
      </w:r>
    </w:p>
    <w:p w:rsidRPr="00DF5AF5" w:rsidR="009F21C4" w:rsidP="009F21C4" w:rsidRDefault="009F21C4" w14:paraId="3BD9DDA3" w14:textId="77777777">
      <w:pPr>
        <w:rPr>
          <w:lang w:val="en-US"/>
        </w:rPr>
      </w:pPr>
    </w:p>
    <w:p w:rsidRPr="004356D7" w:rsidR="009F21C4" w:rsidP="009F21C4" w:rsidRDefault="009F21C4" w14:paraId="3018918E" w14:textId="77777777">
      <w:pPr>
        <w:pStyle w:val="berschrift4"/>
      </w:pPr>
      <w:r w:rsidRPr="004356D7">
        <w:t>2.5.2 Modelling perceived restorativeness</w:t>
      </w:r>
    </w:p>
    <w:p w:rsidRPr="004356D7" w:rsidR="009F21C4" w:rsidP="009F21C4" w:rsidRDefault="009F21C4" w14:paraId="3994B82C" w14:textId="234CD1D3">
      <w:r w:rsidRPr="05385139">
        <w:t xml:space="preserve">As illustrated in </w:t>
      </w:r>
      <w:r w:rsidRPr="00A745DF">
        <w:rPr>
          <w:highlight w:val="lightGray"/>
        </w:rPr>
        <w:t>Figure 1</w:t>
      </w:r>
      <w:r w:rsidRPr="05385139">
        <w:t>, we predicted a) the PRS outcomes with geodata only</w:t>
      </w:r>
      <w:r>
        <w:t>,</w:t>
      </w:r>
      <w:r w:rsidRPr="05385139">
        <w:t xml:space="preserve"> </w:t>
      </w:r>
      <w:r>
        <w:t xml:space="preserve">b) the </w:t>
      </w:r>
      <w:r w:rsidRPr="05385139">
        <w:t xml:space="preserve">feeling of being in nature, overall soundscape quality </w:t>
      </w:r>
      <w:r>
        <w:t xml:space="preserve">and </w:t>
      </w:r>
      <w:r w:rsidRPr="05385139">
        <w:t>sens</w:t>
      </w:r>
      <w:r>
        <w:t>ory percep</w:t>
      </w:r>
      <w:r w:rsidRPr="05385139">
        <w:t xml:space="preserve">tions with geodata, c) </w:t>
      </w:r>
      <w:r>
        <w:t>the PRS outcomes with meditators</w:t>
      </w:r>
      <w:r w:rsidRPr="05385139">
        <w:t xml:space="preserve"> only</w:t>
      </w:r>
      <w:r>
        <w:t>, and</w:t>
      </w:r>
      <w:r w:rsidRPr="05385139">
        <w:t xml:space="preserve"> d) </w:t>
      </w:r>
      <w:r>
        <w:t xml:space="preserve">the PRS outcomes with </w:t>
      </w:r>
      <w:r w:rsidRPr="05385139">
        <w:t>geodata and mediators combined. Here, we briefly describe the procedure</w:t>
      </w:r>
      <w:r w:rsidRPr="001038DF">
        <w:t>.</w:t>
      </w:r>
      <w:r w:rsidRPr="05385139">
        <w:t xml:space="preserve"> </w:t>
      </w:r>
      <w:r w:rsidR="00A745DF">
        <w:t>F</w:t>
      </w:r>
      <w:r w:rsidRPr="05385139">
        <w:t>or details</w:t>
      </w:r>
      <w:r w:rsidR="00A745DF">
        <w:t xml:space="preserve"> about the procedure</w:t>
      </w:r>
      <w:r w:rsidRPr="05385139">
        <w:t xml:space="preserve"> see supplementary </w:t>
      </w:r>
      <w:r w:rsidRPr="05385139">
        <w:rPr>
          <w:highlight w:val="lightGray"/>
        </w:rPr>
        <w:t>material XXX</w:t>
      </w:r>
      <w:r w:rsidRPr="05385139">
        <w:t>.</w:t>
      </w:r>
    </w:p>
    <w:p w:rsidRPr="004356D7" w:rsidR="009F21C4" w:rsidP="009F21C4" w:rsidRDefault="009F21C4" w14:paraId="196A43AF" w14:textId="77777777">
      <w:r>
        <w:rPr>
          <w:noProof/>
          <w14:ligatures w14:val="standardContextual"/>
        </w:rPr>
        <w:drawing>
          <wp:inline distT="0" distB="0" distL="0" distR="0" wp14:anchorId="753126E7" wp14:editId="79AE5617">
            <wp:extent cx="5755640" cy="2750185"/>
            <wp:effectExtent l="0" t="0" r="0" b="5715"/>
            <wp:docPr id="149955435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54355" name="Grafik 1499554355"/>
                    <pic:cNvPicPr/>
                  </pic:nvPicPr>
                  <pic:blipFill>
                    <a:blip r:embed="rId19"/>
                    <a:stretch>
                      <a:fillRect/>
                    </a:stretch>
                  </pic:blipFill>
                  <pic:spPr>
                    <a:xfrm>
                      <a:off x="0" y="0"/>
                      <a:ext cx="5755640" cy="2750185"/>
                    </a:xfrm>
                    <a:prstGeom prst="rect">
                      <a:avLst/>
                    </a:prstGeom>
                  </pic:spPr>
                </pic:pic>
              </a:graphicData>
            </a:graphic>
          </wp:inline>
        </w:drawing>
      </w:r>
    </w:p>
    <w:p w:rsidRPr="00B20E18" w:rsidR="009F21C4" w:rsidP="009F21C4" w:rsidRDefault="009F21C4" w14:paraId="1CB33FEE" w14:textId="77777777">
      <w:pPr>
        <w:rPr>
          <w:i/>
          <w:iCs/>
        </w:rPr>
      </w:pPr>
      <w:r w:rsidRPr="00B20E18">
        <w:rPr>
          <w:i/>
          <w:iCs/>
          <w:highlight w:val="lightGray"/>
        </w:rPr>
        <w:t>Fig. 1</w:t>
      </w:r>
      <w:r w:rsidRPr="00B20E18">
        <w:rPr>
          <w:i/>
          <w:iCs/>
        </w:rPr>
        <w:tab/>
      </w:r>
      <w:r w:rsidRPr="00B20E18">
        <w:rPr>
          <w:i/>
          <w:iCs/>
        </w:rPr>
        <w:t>Principle of our mediation analysis to predict the PRS outcomes.</w:t>
      </w:r>
    </w:p>
    <w:p w:rsidRPr="004356D7" w:rsidR="009F21C4" w:rsidP="009F21C4" w:rsidRDefault="009F21C4" w14:paraId="23A85F82" w14:textId="77777777"/>
    <w:p w:rsidRPr="006C5C9D" w:rsidR="009F21C4" w:rsidP="009F21C4" w:rsidRDefault="009F21C4" w14:paraId="0D64D419" w14:textId="77777777">
      <w:r w:rsidRPr="006C5C9D">
        <w:t xml:space="preserve">Our </w:t>
      </w:r>
      <w:r w:rsidRPr="001A382C">
        <w:t>dependent variables</w:t>
      </w:r>
      <w:r w:rsidRPr="006C5C9D">
        <w:t xml:space="preserve"> were the four dimensions of the PRS, i.e., ‘fascination’ (FA), ‘being away’ (BA), ‘extent</w:t>
      </w:r>
      <w:r>
        <w:t>-</w:t>
      </w:r>
      <w:r w:rsidRPr="006C5C9D">
        <w:t>coherence’ (EC), ‘</w:t>
      </w:r>
      <w:r>
        <w:t>extent-</w:t>
      </w:r>
      <w:r w:rsidRPr="006C5C9D">
        <w:t>scope</w:t>
      </w:r>
      <w:r>
        <w:t>’</w:t>
      </w:r>
      <w:r w:rsidRPr="006C5C9D">
        <w:t xml:space="preserve"> (ES), and the aggregated mean of all dimensions</w:t>
      </w:r>
      <w:r>
        <w:t xml:space="preserve"> (</w:t>
      </w:r>
      <w:proofErr w:type="spellStart"/>
      <w:r>
        <w:t>PRS_Mean</w:t>
      </w:r>
      <w:proofErr w:type="spellEnd"/>
      <w:r>
        <w:t>)</w:t>
      </w:r>
      <w:r w:rsidRPr="006C5C9D">
        <w:t>. Verification with principal component analysis (PCA) showed that the data could well be approximated with three to four dimensions, whereas the first dimension was close to the weighted average of all variables (correlation &gt;0.99). Extent</w:t>
      </w:r>
      <w:r>
        <w:t>-c</w:t>
      </w:r>
      <w:r w:rsidRPr="006C5C9D">
        <w:t xml:space="preserve">oherence (EC) showed the most divergence (PC2). </w:t>
      </w:r>
      <w:r>
        <w:t>F</w:t>
      </w:r>
      <w:r w:rsidRPr="006C5C9D">
        <w:t>ascination (FA) and being away (BA) showed similarities (PC1, PC3). The PCA results justified the use of the aggregated mean of the PRS variables.</w:t>
      </w:r>
    </w:p>
    <w:p w:rsidRPr="006C5C9D" w:rsidR="009F21C4" w:rsidP="009F21C4" w:rsidRDefault="009F21C4" w14:paraId="70297CB3" w14:textId="2FF5D770">
      <w:r w:rsidRPr="006C5C9D">
        <w:t xml:space="preserve">The machine learning methods to quantify the </w:t>
      </w:r>
      <w:r w:rsidRPr="001A382C">
        <w:t>predictive power</w:t>
      </w:r>
      <w:r w:rsidRPr="006C5C9D">
        <w:t xml:space="preserve"> of different variable sets </w:t>
      </w:r>
      <w:r>
        <w:t>we</w:t>
      </w:r>
      <w:r w:rsidRPr="006C5C9D">
        <w:t xml:space="preserve">re: </w:t>
      </w:r>
      <w:proofErr w:type="spellStart"/>
      <w:r w:rsidRPr="006C5C9D">
        <w:t>i</w:t>
      </w:r>
      <w:proofErr w:type="spellEnd"/>
      <w:r w:rsidRPr="006C5C9D">
        <w:t xml:space="preserve">) ordinary least squares (OLS) as a baseline; ii) </w:t>
      </w:r>
      <w:proofErr w:type="spellStart"/>
      <w:r w:rsidRPr="006C5C9D">
        <w:t>XGBoost</w:t>
      </w:r>
      <w:proofErr w:type="spellEnd"/>
      <w:r w:rsidRPr="006C5C9D">
        <w:t xml:space="preserve"> (gradient boosting with tree-based models and hyperparameter tuning for learning rate and tree depth) (</w:t>
      </w:r>
      <w:r w:rsidR="00792B42">
        <w:t xml:space="preserve">Cheng &amp; </w:t>
      </w:r>
      <w:proofErr w:type="spellStart"/>
      <w:r w:rsidR="00792B42">
        <w:t>Guestrin</w:t>
      </w:r>
      <w:proofErr w:type="spellEnd"/>
      <w:r w:rsidR="00792B42">
        <w:t>, 2016</w:t>
      </w:r>
      <w:r w:rsidRPr="006C5C9D">
        <w:t>); iii) Random Forests (with default parameters) (</w:t>
      </w:r>
      <w:proofErr w:type="spellStart"/>
      <w:r w:rsidR="009C1635">
        <w:t>Breiman</w:t>
      </w:r>
      <w:proofErr w:type="spellEnd"/>
      <w:r w:rsidR="009C1635">
        <w:t>, 2001</w:t>
      </w:r>
      <w:r w:rsidRPr="006C5C9D">
        <w:t>). Computations were performed using the mlr3 framework (</w:t>
      </w:r>
      <w:r w:rsidR="00C60C94">
        <w:t>Lang et al., 2019</w:t>
      </w:r>
      <w:r w:rsidRPr="006C5C9D">
        <w:t>). Performance was measured as percentage of explained variance on hold-out data via 5-fold cross-validation, calculated as (1 - MSE/Variance(y)), where MSE represents mean squared error.</w:t>
      </w:r>
      <w:r w:rsidR="00A745DF">
        <w:t xml:space="preserve"> </w:t>
      </w:r>
      <w:r w:rsidRPr="00374D14" w:rsidR="00A745DF">
        <w:t>In a first version of the model, we included all mediator variables given in</w:t>
      </w:r>
      <w:r w:rsidR="00A745DF">
        <w:t xml:space="preserve"> </w:t>
      </w:r>
      <w:r w:rsidRPr="00A745DF" w:rsidR="00A745DF">
        <w:rPr>
          <w:highlight w:val="lightGray"/>
        </w:rPr>
        <w:t>Figure 1</w:t>
      </w:r>
      <w:r w:rsidR="00A745DF">
        <w:t xml:space="preserve">. </w:t>
      </w:r>
      <w:r w:rsidRPr="00374D14" w:rsidR="00A745DF">
        <w:t>We then tried to simplify the model by reducing the number of mediators and ran it with only the feeling of being in nature (FEELNAT) and overall soundscape quality (LNOISE), leaving out the sensory perceptions (sensations, sounds, scents etc.).</w:t>
      </w:r>
    </w:p>
    <w:p w:rsidR="009F21C4" w:rsidP="009F21C4" w:rsidRDefault="009F21C4" w14:paraId="02A1D305" w14:textId="6C3B5B3A">
      <w:r w:rsidR="21EA5640">
        <w:rPr/>
        <w:t>With</w:t>
      </w:r>
      <w:r w:rsidR="21EA5640">
        <w:rPr/>
        <w:t xml:space="preserve"> </w:t>
      </w:r>
      <w:r w:rsidR="21EA5640">
        <w:rPr/>
        <w:t>mult</w:t>
      </w:r>
      <w:r w:rsidR="21EA5640">
        <w:rPr/>
        <w:t>iple lin</w:t>
      </w:r>
      <w:r w:rsidR="21EA5640">
        <w:rPr/>
        <w:t>ear regr</w:t>
      </w:r>
      <w:r w:rsidR="21EA5640">
        <w:rPr/>
        <w:t>ession</w:t>
      </w:r>
      <w:r w:rsidR="21EA5640">
        <w:rPr/>
        <w:t xml:space="preserve"> </w:t>
      </w:r>
      <w:r w:rsidR="21EA5640">
        <w:rPr/>
        <w:t xml:space="preserve">using </w:t>
      </w:r>
      <w:r w:rsidR="21EA5640">
        <w:rPr/>
        <w:t xml:space="preserve">OLS, we investigated </w:t>
      </w:r>
      <w:r w:rsidR="21EA5640">
        <w:rPr/>
        <w:t>i</w:t>
      </w:r>
      <w:r w:rsidR="21EA5640">
        <w:rPr/>
        <w:t xml:space="preserve">) which </w:t>
      </w:r>
      <w:r w:rsidR="21EA5640">
        <w:rPr/>
        <w:t>g</w:t>
      </w:r>
      <w:r w:rsidR="21EA5640">
        <w:rPr/>
        <w:t xml:space="preserve">eodata and </w:t>
      </w:r>
      <w:r w:rsidR="21EA5640">
        <w:rPr/>
        <w:t>m</w:t>
      </w:r>
      <w:r w:rsidR="21EA5640">
        <w:rPr/>
        <w:t xml:space="preserve">ediator variables influenced </w:t>
      </w:r>
      <w:r w:rsidR="21EA5640">
        <w:rPr/>
        <w:t>p</w:t>
      </w:r>
      <w:r w:rsidR="21EA5640">
        <w:rPr/>
        <w:t xml:space="preserve">erceived </w:t>
      </w:r>
      <w:r w:rsidR="21EA5640">
        <w:rPr/>
        <w:t>r</w:t>
      </w:r>
      <w:r w:rsidR="21EA5640">
        <w:rPr/>
        <w:t>estorativeness</w:t>
      </w:r>
      <w:r w:rsidR="21EA5640">
        <w:rPr/>
        <w:t xml:space="preserve">, and ii) which </w:t>
      </w:r>
      <w:r w:rsidR="21EA5640">
        <w:rPr/>
        <w:t>g</w:t>
      </w:r>
      <w:r w:rsidR="21EA5640">
        <w:rPr/>
        <w:t>eodata variables influenced th</w:t>
      </w:r>
      <w:r w:rsidR="21EA5640">
        <w:rPr/>
        <w:t xml:space="preserve">e </w:t>
      </w:r>
      <w:r w:rsidR="21EA5640">
        <w:rPr/>
        <w:t>m</w:t>
      </w:r>
      <w:r w:rsidR="21EA5640">
        <w:rPr/>
        <w:t>ediators. Si</w:t>
      </w:r>
      <w:r w:rsidR="21EA5640">
        <w:rPr/>
        <w:t xml:space="preserve">nce </w:t>
      </w:r>
      <w:r w:rsidR="21EA5640">
        <w:rPr/>
        <w:t xml:space="preserve">in both cases we had a set of dependent variables, we performed the following steps for each </w:t>
      </w:r>
      <w:r w:rsidR="21EA5640">
        <w:rPr/>
        <w:t>variable separately.</w:t>
      </w:r>
      <w:del w:author="Lukas Graz" w:date="2025-10-23T12:28:02.042Z" w:id="1242488817">
        <w:r w:rsidDel="21EA5640">
          <w:delText xml:space="preserve"> As described in section 2.5.1, we performed a forward stepwise feature selection </w:delText>
        </w:r>
        <w:r w:rsidDel="21EA5640">
          <w:delText xml:space="preserve">for all two-way interactions </w:delText>
        </w:r>
        <w:r w:rsidDel="21EA5640">
          <w:delText>using Bayesian Information Criterion on the training data (50%) to mitigate the multiple testing problem. Selected features were subsequently used to fit models on the test set (50%) to obtain valid p-values</w:delText>
        </w:r>
      </w:del>
      <w:ins w:author="Lukas Graz" w:date="2025-10-23T12:28:02.063Z" w:id="189349431">
        <w:r w:rsidR="31CE4A18">
          <w:t xml:space="preserve"> To obtain valid p-</w:t>
        </w:r>
        <w:r w:rsidR="31CE4A18">
          <w:t>values</w:t>
        </w:r>
        <w:r w:rsidR="31CE4A18">
          <w:t>,</w:t>
        </w:r>
        <w:r w:rsidR="31CE4A18">
          <w:t xml:space="preserve"> we performed the same procedure as in section 2.5.1, with train/test data splitting (50%) and forward stepwise feature </w:t>
        </w:r>
        <w:r w:rsidR="31CE4A18">
          <w:t>selecion</w:t>
        </w:r>
      </w:ins>
      <w:r w:rsidR="21EA5640">
        <w:rPr/>
        <w:t>. Missing values were imputed as described</w:t>
      </w:r>
      <w:r w:rsidR="21EA5640">
        <w:rPr/>
        <w:t xml:space="preserve"> above, but for the train</w:t>
      </w:r>
      <w:r w:rsidR="6F11782A">
        <w:rPr/>
        <w:t>ing</w:t>
      </w:r>
      <w:r w:rsidR="21EA5640">
        <w:rPr/>
        <w:t xml:space="preserve"> and test sets separately to avoid contamination of the test set. Computations were carried out using the basic utilities of the stats package of the R programming language (</w:t>
      </w:r>
      <w:r w:rsidRPr="2466763E" w:rsidR="21EA5640">
        <w:rPr>
          <w:highlight w:val="yellow"/>
        </w:rPr>
        <w:t>Cite R XXX</w:t>
      </w:r>
      <w:r w:rsidR="21EA5640">
        <w:rPr/>
        <w:t>).</w:t>
      </w:r>
    </w:p>
    <w:p w:rsidRPr="004356D7" w:rsidR="009F21C4" w:rsidP="009F21C4" w:rsidRDefault="009F21C4" w14:paraId="15292130" w14:textId="77777777"/>
    <w:p w:rsidR="009F21C4" w:rsidP="009F21C4" w:rsidRDefault="009F21C4" w14:paraId="65EAF505" w14:textId="77777777">
      <w:pPr>
        <w:pStyle w:val="berschrift2"/>
      </w:pPr>
      <w:r w:rsidRPr="004356D7">
        <w:t>3. Results</w:t>
      </w:r>
    </w:p>
    <w:p w:rsidRPr="004356D7" w:rsidR="009F21C4" w:rsidP="009F21C4" w:rsidRDefault="009F21C4" w14:paraId="01C6B5B5" w14:textId="77777777">
      <w:pPr>
        <w:pStyle w:val="berschrift3"/>
      </w:pPr>
      <w:r w:rsidRPr="004356D7">
        <w:t>3.1 Sample description</w:t>
      </w:r>
    </w:p>
    <w:p w:rsidRPr="004356D7" w:rsidR="009F21C4" w:rsidP="009F21C4" w:rsidRDefault="009F21C4" w14:paraId="3F35A204" w14:textId="37F31542">
      <w:r>
        <w:t>T</w:t>
      </w:r>
      <w:r w:rsidRPr="004356D7">
        <w:t xml:space="preserve">he </w:t>
      </w:r>
      <w:r>
        <w:t>overall</w:t>
      </w:r>
      <w:r w:rsidRPr="004356D7">
        <w:t xml:space="preserve"> response rate was 14%</w:t>
      </w:r>
      <w:r>
        <w:t xml:space="preserve">, </w:t>
      </w:r>
      <w:r w:rsidRPr="00975277">
        <w:t>resulting in</w:t>
      </w:r>
      <w:r>
        <w:t xml:space="preserve"> </w:t>
      </w:r>
      <w:r w:rsidRPr="004356D7">
        <w:t xml:space="preserve">2850 </w:t>
      </w:r>
      <w:r>
        <w:t>data sets</w:t>
      </w:r>
      <w:r w:rsidRPr="004356D7">
        <w:t xml:space="preserve">. </w:t>
      </w:r>
      <w:r w:rsidRPr="00975277">
        <w:t xml:space="preserve">After cleaning, the final </w:t>
      </w:r>
      <w:r w:rsidRPr="004356D7">
        <w:t xml:space="preserve">database contained 1494 </w:t>
      </w:r>
      <w:r>
        <w:t>valid responses</w:t>
      </w:r>
      <w:r w:rsidRPr="004356D7">
        <w:t>.</w:t>
      </w:r>
      <w:r>
        <w:t xml:space="preserve"> The gender distribution was balanced</w:t>
      </w:r>
      <w:r w:rsidRPr="004356D7">
        <w:t xml:space="preserve"> (50% women and 50% men) </w:t>
      </w:r>
      <w:r w:rsidRPr="00C814BA">
        <w:t>and participants represented all major language regions of Switzerland</w:t>
      </w:r>
      <w:r w:rsidRPr="004356D7">
        <w:t>: German (73.5%), French (20.4%) and Italian (6.1%)</w:t>
      </w:r>
      <w:r>
        <w:t xml:space="preserve">. </w:t>
      </w:r>
      <w:commentRangeStart w:id="4"/>
      <w:commentRangeStart w:id="5"/>
      <w:r>
        <w:t>Ages</w:t>
      </w:r>
      <w:r w:rsidRPr="004356D7">
        <w:t xml:space="preserve"> </w:t>
      </w:r>
      <w:r>
        <w:t xml:space="preserve">ranged </w:t>
      </w:r>
      <w:r w:rsidRPr="004356D7">
        <w:t xml:space="preserve">from </w:t>
      </w:r>
      <w:commentRangeEnd w:id="4"/>
      <w:r>
        <w:rPr>
          <w:rStyle w:val="Kommentarzeichen"/>
        </w:rPr>
        <w:commentReference w:id="4"/>
      </w:r>
      <w:commentRangeEnd w:id="5"/>
      <w:r>
        <w:rPr>
          <w:rStyle w:val="CommentReference"/>
        </w:rPr>
        <w:commentReference w:id="5"/>
      </w:r>
      <w:r w:rsidRPr="004356D7">
        <w:t>18 to 99 years</w:t>
      </w:r>
      <w:r>
        <w:t>, with a</w:t>
      </w:r>
      <w:r w:rsidRPr="004356D7">
        <w:t xml:space="preserve"> mean </w:t>
      </w:r>
      <w:r>
        <w:t xml:space="preserve">of </w:t>
      </w:r>
      <w:r w:rsidRPr="004356D7">
        <w:t>52</w:t>
      </w:r>
      <w:r w:rsidRPr="004356D7">
        <w:rPr>
          <w:rFonts w:cstheme="minorHAnsi"/>
        </w:rPr>
        <w:t>±</w:t>
      </w:r>
      <w:r w:rsidRPr="004356D7">
        <w:t>15</w:t>
      </w:r>
      <w:r>
        <w:t xml:space="preserve"> years</w:t>
      </w:r>
      <w:r w:rsidRPr="004356D7">
        <w:t>.</w:t>
      </w:r>
      <w:r w:rsidRPr="0045527A">
        <w:t xml:space="preserve"> </w:t>
      </w:r>
      <w:r w:rsidRPr="00C814BA">
        <w:t>Regarding employment status,</w:t>
      </w:r>
      <w:r w:rsidRPr="004356D7">
        <w:t xml:space="preserve"> 37% of </w:t>
      </w:r>
      <w:r>
        <w:t>respondents</w:t>
      </w:r>
      <w:r w:rsidRPr="004356D7">
        <w:t xml:space="preserve"> worked full time, 30% part time, and 26% were retired</w:t>
      </w:r>
      <w:r>
        <w:t>. T</w:t>
      </w:r>
      <w:r w:rsidRPr="004356D7">
        <w:t xml:space="preserve">he remaining </w:t>
      </w:r>
      <w:r>
        <w:t xml:space="preserve">participants </w:t>
      </w:r>
      <w:r w:rsidRPr="004356D7">
        <w:t xml:space="preserve">were </w:t>
      </w:r>
      <w:r>
        <w:t>un</w:t>
      </w:r>
      <w:r w:rsidRPr="004356D7">
        <w:t xml:space="preserve">employed, training or looking for a job. </w:t>
      </w:r>
      <w:r>
        <w:t xml:space="preserve">Considering </w:t>
      </w:r>
      <w:r w:rsidRPr="004356D7">
        <w:t>traffic noise exposure at home</w:t>
      </w:r>
      <w:r>
        <w:t>,</w:t>
      </w:r>
      <w:r w:rsidRPr="004356D7">
        <w:t xml:space="preserve"> </w:t>
      </w:r>
      <w:proofErr w:type="gramStart"/>
      <w:r w:rsidRPr="004356D7">
        <w:t>the majority</w:t>
      </w:r>
      <w:r>
        <w:t xml:space="preserve"> of</w:t>
      </w:r>
      <w:proofErr w:type="gramEnd"/>
      <w:r>
        <w:t xml:space="preserve"> respondents</w:t>
      </w:r>
      <w:r w:rsidRPr="004356D7">
        <w:t xml:space="preserve"> live</w:t>
      </w:r>
      <w:r>
        <w:t>d</w:t>
      </w:r>
      <w:r w:rsidRPr="004356D7">
        <w:t xml:space="preserve"> at rather quiet places with </w:t>
      </w:r>
      <w:proofErr w:type="spellStart"/>
      <w:r w:rsidRPr="004356D7">
        <w:t>L</w:t>
      </w:r>
      <w:r w:rsidRPr="004356D7">
        <w:rPr>
          <w:vertAlign w:val="subscript"/>
        </w:rPr>
        <w:t>day</w:t>
      </w:r>
      <w:proofErr w:type="spellEnd"/>
      <w:r w:rsidRPr="004356D7">
        <w:t xml:space="preserve"> &lt; 55 dB (76%</w:t>
      </w:r>
      <w:r>
        <w:t>, N1 and N2</w:t>
      </w:r>
      <w:r w:rsidRPr="004356D7">
        <w:t xml:space="preserve">), </w:t>
      </w:r>
      <w:r>
        <w:t>whereas</w:t>
      </w:r>
      <w:r w:rsidRPr="004356D7">
        <w:t xml:space="preserve"> 24% of the respondents </w:t>
      </w:r>
      <w:r>
        <w:t>were exposed to higher noise levels at home (</w:t>
      </w:r>
      <w:proofErr w:type="spellStart"/>
      <w:r w:rsidRPr="004356D7">
        <w:t>L</w:t>
      </w:r>
      <w:r w:rsidRPr="004356D7">
        <w:rPr>
          <w:vertAlign w:val="subscript"/>
        </w:rPr>
        <w:t>day</w:t>
      </w:r>
      <w:proofErr w:type="spellEnd"/>
      <w:r w:rsidRPr="004356D7">
        <w:t xml:space="preserve"> &gt; 55 dB</w:t>
      </w:r>
      <w:r>
        <w:t>, N3)</w:t>
      </w:r>
      <w:r w:rsidRPr="004356D7">
        <w:t xml:space="preserve"> (</w:t>
      </w:r>
      <w:r w:rsidRPr="00A41898">
        <w:rPr>
          <w:highlight w:val="lightGray"/>
        </w:rPr>
        <w:t>Table 3</w:t>
      </w:r>
      <w:r w:rsidRPr="004356D7">
        <w:t xml:space="preserve">). </w:t>
      </w:r>
      <w:r w:rsidRPr="00C814BA">
        <w:t>Housing characteristics varied across noise exposure groups. Overall, nearly</w:t>
      </w:r>
      <w:r w:rsidRPr="004356D7">
        <w:t xml:space="preserve"> 80% lived in single or double</w:t>
      </w:r>
      <w:r>
        <w:t>-</w:t>
      </w:r>
      <w:r w:rsidRPr="004356D7">
        <w:t>family house</w:t>
      </w:r>
      <w:r>
        <w:t>s</w:t>
      </w:r>
      <w:r w:rsidRPr="004356D7">
        <w:t xml:space="preserve">, </w:t>
      </w:r>
      <w:r>
        <w:t>while</w:t>
      </w:r>
      <w:r w:rsidRPr="004356D7">
        <w:t xml:space="preserve"> the others </w:t>
      </w:r>
      <w:r>
        <w:t xml:space="preserve">lived </w:t>
      </w:r>
      <w:r w:rsidRPr="004356D7">
        <w:t>in apartment</w:t>
      </w:r>
      <w:r>
        <w:t>s</w:t>
      </w:r>
      <w:r w:rsidRPr="004356D7">
        <w:t xml:space="preserve">. </w:t>
      </w:r>
      <w:r w:rsidRPr="00C814BA">
        <w:t>Most participants</w:t>
      </w:r>
      <w:r>
        <w:t xml:space="preserve"> (</w:t>
      </w:r>
      <w:r w:rsidRPr="004356D7">
        <w:t>87.5%</w:t>
      </w:r>
      <w:r>
        <w:t>)</w:t>
      </w:r>
      <w:r w:rsidRPr="004356D7">
        <w:t xml:space="preserve"> had </w:t>
      </w:r>
      <w:r>
        <w:t xml:space="preserve">access to a private </w:t>
      </w:r>
      <w:r w:rsidRPr="004356D7">
        <w:t>balcony or terrace</w:t>
      </w:r>
      <w:r>
        <w:t>, and 86.5% had a garden.</w:t>
      </w:r>
      <w:r w:rsidRPr="004356D7">
        <w:t xml:space="preserve"> </w:t>
      </w:r>
      <w:r w:rsidRPr="00D36930">
        <w:t>However, respondents in the highest noise exposure group</w:t>
      </w:r>
      <w:r>
        <w:t xml:space="preserve"> (</w:t>
      </w:r>
      <w:r w:rsidRPr="004356D7">
        <w:t>N3</w:t>
      </w:r>
      <w:r>
        <w:t>)</w:t>
      </w:r>
      <w:r w:rsidRPr="004356D7">
        <w:t xml:space="preserve"> </w:t>
      </w:r>
      <w:r w:rsidRPr="00D36930">
        <w:t xml:space="preserve">were more likely to live in apartments and less likely to have access to </w:t>
      </w:r>
      <w:r>
        <w:t xml:space="preserve">a </w:t>
      </w:r>
      <w:r w:rsidRPr="004356D7">
        <w:t>balcony, terrace or garden</w:t>
      </w:r>
      <w:r w:rsidRPr="00D36930">
        <w:t>, reflecting the urban nature of these environments</w:t>
      </w:r>
      <w:r w:rsidRPr="004356D7">
        <w:t>.</w:t>
      </w:r>
    </w:p>
    <w:p w:rsidRPr="00B20E18" w:rsidR="009F21C4" w:rsidP="009F21C4" w:rsidRDefault="009F21C4" w14:paraId="07955551" w14:textId="77777777">
      <w:pPr>
        <w:ind w:left="851" w:hanging="851"/>
        <w:rPr>
          <w:i/>
          <w:iCs/>
        </w:rPr>
      </w:pPr>
      <w:r w:rsidRPr="00B20E18">
        <w:rPr>
          <w:i/>
          <w:iCs/>
          <w:highlight w:val="lightGray"/>
        </w:rPr>
        <w:t>Table 3</w:t>
      </w:r>
      <w:r w:rsidRPr="00B20E18">
        <w:rPr>
          <w:i/>
          <w:iCs/>
        </w:rPr>
        <w:tab/>
      </w:r>
      <w:r w:rsidRPr="00B20E18">
        <w:rPr>
          <w:i/>
          <w:iCs/>
        </w:rPr>
        <w:t xml:space="preserve">Distribution of respondents across noise exposure groups based on </w:t>
      </w:r>
      <w:proofErr w:type="spellStart"/>
      <w:r w:rsidRPr="00B20E18">
        <w:rPr>
          <w:i/>
          <w:iCs/>
        </w:rPr>
        <w:t>L</w:t>
      </w:r>
      <w:r w:rsidRPr="00B20E18">
        <w:rPr>
          <w:i/>
          <w:iCs/>
          <w:vertAlign w:val="subscript"/>
        </w:rPr>
        <w:t>day</w:t>
      </w:r>
      <w:proofErr w:type="spellEnd"/>
      <w:r w:rsidRPr="00B20E18">
        <w:rPr>
          <w:i/>
          <w:iCs/>
        </w:rPr>
        <w:t xml:space="preserve"> at home. Values indicate the percentage of respondents within each group, unless stated otherwise. The table also summarizes housing characteristics, including dwelling type and access to private outdoor spaces (balcony/terrace and garden).</w:t>
      </w:r>
    </w:p>
    <w:tbl>
      <w:tblPr>
        <w:tblStyle w:val="Tabellenraster"/>
        <w:tblW w:w="0" w:type="auto"/>
        <w:tblLook w:val="04A0" w:firstRow="1" w:lastRow="0" w:firstColumn="1" w:lastColumn="0" w:noHBand="0" w:noVBand="1"/>
      </w:tblPr>
      <w:tblGrid>
        <w:gridCol w:w="4248"/>
        <w:gridCol w:w="1532"/>
        <w:gridCol w:w="1694"/>
        <w:gridCol w:w="1542"/>
      </w:tblGrid>
      <w:tr w:rsidRPr="00A310AB" w:rsidR="009F21C4" w:rsidTr="00CE5775" w14:paraId="50F1D4C9" w14:textId="77777777">
        <w:tc>
          <w:tcPr>
            <w:tcW w:w="4248" w:type="dxa"/>
          </w:tcPr>
          <w:p w:rsidRPr="00A310AB" w:rsidR="009F21C4" w:rsidP="00CE5775" w:rsidRDefault="009F21C4" w14:paraId="06F6B116" w14:textId="77777777">
            <w:pPr>
              <w:spacing w:after="0" w:line="240" w:lineRule="auto"/>
              <w:rPr>
                <w:b/>
                <w:bCs/>
              </w:rPr>
            </w:pPr>
            <w:r w:rsidRPr="00A310AB">
              <w:rPr>
                <w:b/>
                <w:bCs/>
              </w:rPr>
              <w:t>Group of noise exposure at home (</w:t>
            </w:r>
            <w:proofErr w:type="spellStart"/>
            <w:r w:rsidRPr="00A310AB">
              <w:rPr>
                <w:b/>
                <w:bCs/>
              </w:rPr>
              <w:t>L</w:t>
            </w:r>
            <w:r w:rsidRPr="00A310AB">
              <w:rPr>
                <w:b/>
                <w:bCs/>
                <w:vertAlign w:val="subscript"/>
              </w:rPr>
              <w:t>day</w:t>
            </w:r>
            <w:proofErr w:type="spellEnd"/>
            <w:r w:rsidRPr="00A310AB">
              <w:rPr>
                <w:b/>
                <w:bCs/>
              </w:rPr>
              <w:t>)</w:t>
            </w:r>
          </w:p>
        </w:tc>
        <w:tc>
          <w:tcPr>
            <w:tcW w:w="1532" w:type="dxa"/>
          </w:tcPr>
          <w:p w:rsidRPr="00A310AB" w:rsidR="009F21C4" w:rsidP="00D36F0A" w:rsidRDefault="009F21C4" w14:paraId="40F4565C" w14:textId="77777777">
            <w:pPr>
              <w:spacing w:after="0" w:line="240" w:lineRule="auto"/>
              <w:jc w:val="center"/>
              <w:rPr>
                <w:b/>
                <w:bCs/>
              </w:rPr>
            </w:pPr>
            <w:r w:rsidRPr="00A310AB">
              <w:rPr>
                <w:b/>
                <w:bCs/>
              </w:rPr>
              <w:t>N1: &lt;45 dB</w:t>
            </w:r>
          </w:p>
        </w:tc>
        <w:tc>
          <w:tcPr>
            <w:tcW w:w="1694" w:type="dxa"/>
          </w:tcPr>
          <w:p w:rsidRPr="00A310AB" w:rsidR="009F21C4" w:rsidP="00D36F0A" w:rsidRDefault="009F21C4" w14:paraId="78A1D831" w14:textId="77777777">
            <w:pPr>
              <w:spacing w:after="0" w:line="240" w:lineRule="auto"/>
              <w:jc w:val="center"/>
              <w:rPr>
                <w:b/>
                <w:bCs/>
              </w:rPr>
            </w:pPr>
            <w:r w:rsidRPr="00A310AB">
              <w:rPr>
                <w:b/>
                <w:bCs/>
              </w:rPr>
              <w:t>N2: 45–55 dB</w:t>
            </w:r>
          </w:p>
        </w:tc>
        <w:tc>
          <w:tcPr>
            <w:tcW w:w="1542" w:type="dxa"/>
          </w:tcPr>
          <w:p w:rsidRPr="00A310AB" w:rsidR="009F21C4" w:rsidP="00D36F0A" w:rsidRDefault="009F21C4" w14:paraId="73EFC8A8" w14:textId="77777777">
            <w:pPr>
              <w:spacing w:after="0" w:line="240" w:lineRule="auto"/>
              <w:jc w:val="center"/>
              <w:rPr>
                <w:b/>
                <w:bCs/>
              </w:rPr>
            </w:pPr>
            <w:r w:rsidRPr="00A310AB">
              <w:rPr>
                <w:b/>
                <w:bCs/>
              </w:rPr>
              <w:t>N3: &gt;55 dB</w:t>
            </w:r>
          </w:p>
        </w:tc>
      </w:tr>
      <w:tr w:rsidRPr="004356D7" w:rsidR="009F21C4" w:rsidTr="00CE5775" w14:paraId="64D9B37B" w14:textId="77777777">
        <w:tc>
          <w:tcPr>
            <w:tcW w:w="4248" w:type="dxa"/>
          </w:tcPr>
          <w:p w:rsidRPr="004356D7" w:rsidR="009F21C4" w:rsidP="00CE5775" w:rsidRDefault="009F21C4" w14:paraId="687CF151" w14:textId="77777777">
            <w:pPr>
              <w:spacing w:after="0" w:line="240" w:lineRule="auto"/>
            </w:pPr>
            <w:r w:rsidRPr="004356D7">
              <w:t>Number of respondents (% of entire sample)</w:t>
            </w:r>
          </w:p>
        </w:tc>
        <w:tc>
          <w:tcPr>
            <w:tcW w:w="1532" w:type="dxa"/>
          </w:tcPr>
          <w:p w:rsidRPr="004356D7" w:rsidR="009F21C4" w:rsidP="00D36F0A" w:rsidRDefault="009F21C4" w14:paraId="1C42A983" w14:textId="77777777">
            <w:pPr>
              <w:spacing w:after="0" w:line="240" w:lineRule="auto"/>
              <w:jc w:val="center"/>
            </w:pPr>
            <w:r w:rsidRPr="004356D7">
              <w:t>642 (44%)</w:t>
            </w:r>
          </w:p>
        </w:tc>
        <w:tc>
          <w:tcPr>
            <w:tcW w:w="1694" w:type="dxa"/>
          </w:tcPr>
          <w:p w:rsidRPr="004356D7" w:rsidR="009F21C4" w:rsidP="00D36F0A" w:rsidRDefault="009F21C4" w14:paraId="446DCE72" w14:textId="77777777">
            <w:pPr>
              <w:spacing w:after="0" w:line="240" w:lineRule="auto"/>
              <w:jc w:val="center"/>
            </w:pPr>
            <w:r w:rsidRPr="004356D7">
              <w:t>468 (32%)</w:t>
            </w:r>
          </w:p>
        </w:tc>
        <w:tc>
          <w:tcPr>
            <w:tcW w:w="1542" w:type="dxa"/>
          </w:tcPr>
          <w:p w:rsidRPr="004356D7" w:rsidR="009F21C4" w:rsidP="00D36F0A" w:rsidRDefault="009F21C4" w14:paraId="4395CCAC" w14:textId="77777777">
            <w:pPr>
              <w:spacing w:after="0" w:line="240" w:lineRule="auto"/>
              <w:jc w:val="center"/>
            </w:pPr>
            <w:r w:rsidRPr="004356D7">
              <w:t>354 (24%)</w:t>
            </w:r>
          </w:p>
        </w:tc>
      </w:tr>
      <w:tr w:rsidRPr="004356D7" w:rsidR="009F21C4" w:rsidTr="00CE5775" w14:paraId="55836AE2" w14:textId="77777777">
        <w:tc>
          <w:tcPr>
            <w:tcW w:w="4248" w:type="dxa"/>
          </w:tcPr>
          <w:p w:rsidRPr="004356D7" w:rsidR="009F21C4" w:rsidP="00CE5775" w:rsidRDefault="009F21C4" w14:paraId="0EC75D17" w14:textId="77777777">
            <w:pPr>
              <w:spacing w:after="0" w:line="240" w:lineRule="auto"/>
            </w:pPr>
            <w:r w:rsidRPr="004356D7">
              <w:t>Residents in single/double family houses</w:t>
            </w:r>
          </w:p>
        </w:tc>
        <w:tc>
          <w:tcPr>
            <w:tcW w:w="1532" w:type="dxa"/>
          </w:tcPr>
          <w:p w:rsidRPr="004356D7" w:rsidR="009F21C4" w:rsidP="00D36F0A" w:rsidRDefault="009F21C4" w14:paraId="114AE1F2" w14:textId="77777777">
            <w:pPr>
              <w:spacing w:after="0" w:line="240" w:lineRule="auto"/>
              <w:jc w:val="center"/>
            </w:pPr>
            <w:r w:rsidRPr="004356D7">
              <w:t>86.1%</w:t>
            </w:r>
          </w:p>
        </w:tc>
        <w:tc>
          <w:tcPr>
            <w:tcW w:w="1694" w:type="dxa"/>
          </w:tcPr>
          <w:p w:rsidRPr="004356D7" w:rsidR="009F21C4" w:rsidP="00D36F0A" w:rsidRDefault="009F21C4" w14:paraId="00CAC94D" w14:textId="77777777">
            <w:pPr>
              <w:spacing w:after="0" w:line="240" w:lineRule="auto"/>
              <w:jc w:val="center"/>
            </w:pPr>
            <w:r w:rsidRPr="004356D7">
              <w:t>77.0%</w:t>
            </w:r>
          </w:p>
        </w:tc>
        <w:tc>
          <w:tcPr>
            <w:tcW w:w="1542" w:type="dxa"/>
          </w:tcPr>
          <w:p w:rsidRPr="004356D7" w:rsidR="009F21C4" w:rsidP="00D36F0A" w:rsidRDefault="009F21C4" w14:paraId="7E992DEA" w14:textId="77777777">
            <w:pPr>
              <w:spacing w:after="0" w:line="240" w:lineRule="auto"/>
              <w:jc w:val="center"/>
            </w:pPr>
            <w:r w:rsidRPr="004356D7">
              <w:t>70.1%</w:t>
            </w:r>
          </w:p>
        </w:tc>
      </w:tr>
      <w:tr w:rsidRPr="004356D7" w:rsidR="009F21C4" w:rsidTr="00CE5775" w14:paraId="7912D9FA" w14:textId="77777777">
        <w:tc>
          <w:tcPr>
            <w:tcW w:w="4248" w:type="dxa"/>
          </w:tcPr>
          <w:p w:rsidRPr="004356D7" w:rsidR="009F21C4" w:rsidP="00CE5775" w:rsidRDefault="009F21C4" w14:paraId="2DA855AA" w14:textId="77777777">
            <w:pPr>
              <w:spacing w:after="0" w:line="240" w:lineRule="auto"/>
            </w:pPr>
            <w:r w:rsidRPr="004356D7">
              <w:t>Residents in apartments</w:t>
            </w:r>
          </w:p>
        </w:tc>
        <w:tc>
          <w:tcPr>
            <w:tcW w:w="1532" w:type="dxa"/>
          </w:tcPr>
          <w:p w:rsidRPr="004356D7" w:rsidR="009F21C4" w:rsidP="00D36F0A" w:rsidRDefault="009F21C4" w14:paraId="2DEB3460" w14:textId="77777777">
            <w:pPr>
              <w:spacing w:after="0" w:line="240" w:lineRule="auto"/>
              <w:jc w:val="center"/>
            </w:pPr>
            <w:r w:rsidRPr="004356D7">
              <w:t>13.9%</w:t>
            </w:r>
          </w:p>
        </w:tc>
        <w:tc>
          <w:tcPr>
            <w:tcW w:w="1694" w:type="dxa"/>
          </w:tcPr>
          <w:p w:rsidRPr="004356D7" w:rsidR="009F21C4" w:rsidP="00D36F0A" w:rsidRDefault="009F21C4" w14:paraId="334503A5" w14:textId="77777777">
            <w:pPr>
              <w:spacing w:after="0" w:line="240" w:lineRule="auto"/>
              <w:jc w:val="center"/>
            </w:pPr>
            <w:r w:rsidRPr="004356D7">
              <w:t>23.0%</w:t>
            </w:r>
          </w:p>
        </w:tc>
        <w:tc>
          <w:tcPr>
            <w:tcW w:w="1542" w:type="dxa"/>
          </w:tcPr>
          <w:p w:rsidRPr="004356D7" w:rsidR="009F21C4" w:rsidP="00D36F0A" w:rsidRDefault="009F21C4" w14:paraId="79A99054" w14:textId="77777777">
            <w:pPr>
              <w:spacing w:after="0" w:line="240" w:lineRule="auto"/>
              <w:jc w:val="center"/>
            </w:pPr>
            <w:r w:rsidRPr="004356D7">
              <w:t>29.9%</w:t>
            </w:r>
          </w:p>
        </w:tc>
      </w:tr>
      <w:tr w:rsidRPr="004356D7" w:rsidR="009F21C4" w:rsidTr="00CE5775" w14:paraId="545F66E6" w14:textId="77777777">
        <w:tc>
          <w:tcPr>
            <w:tcW w:w="4248" w:type="dxa"/>
          </w:tcPr>
          <w:p w:rsidRPr="004356D7" w:rsidR="009F21C4" w:rsidP="00CE5775" w:rsidRDefault="009F21C4" w14:paraId="63414893" w14:textId="77777777">
            <w:pPr>
              <w:spacing w:after="0" w:line="240" w:lineRule="auto"/>
            </w:pPr>
            <w:r w:rsidRPr="004356D7">
              <w:t>Respondents with balcony/terrace at home</w:t>
            </w:r>
          </w:p>
        </w:tc>
        <w:tc>
          <w:tcPr>
            <w:tcW w:w="1532" w:type="dxa"/>
          </w:tcPr>
          <w:p w:rsidRPr="004356D7" w:rsidR="009F21C4" w:rsidP="00D36F0A" w:rsidRDefault="009F21C4" w14:paraId="5A8A19E0" w14:textId="77777777">
            <w:pPr>
              <w:spacing w:after="0" w:line="240" w:lineRule="auto"/>
              <w:jc w:val="center"/>
            </w:pPr>
            <w:r w:rsidRPr="004356D7">
              <w:t>90.8%</w:t>
            </w:r>
          </w:p>
        </w:tc>
        <w:tc>
          <w:tcPr>
            <w:tcW w:w="1694" w:type="dxa"/>
          </w:tcPr>
          <w:p w:rsidRPr="004356D7" w:rsidR="009F21C4" w:rsidP="00D36F0A" w:rsidRDefault="009F21C4" w14:paraId="7F0F847B" w14:textId="77777777">
            <w:pPr>
              <w:spacing w:after="0" w:line="240" w:lineRule="auto"/>
              <w:jc w:val="center"/>
            </w:pPr>
            <w:r w:rsidRPr="004356D7">
              <w:t>88.9%</w:t>
            </w:r>
          </w:p>
        </w:tc>
        <w:tc>
          <w:tcPr>
            <w:tcW w:w="1542" w:type="dxa"/>
          </w:tcPr>
          <w:p w:rsidRPr="004356D7" w:rsidR="009F21C4" w:rsidP="00D36F0A" w:rsidRDefault="009F21C4" w14:paraId="115A6849" w14:textId="77777777">
            <w:pPr>
              <w:spacing w:after="0" w:line="240" w:lineRule="auto"/>
              <w:jc w:val="center"/>
            </w:pPr>
            <w:r w:rsidRPr="004356D7">
              <w:t>79.1%</w:t>
            </w:r>
          </w:p>
        </w:tc>
      </w:tr>
      <w:tr w:rsidRPr="004356D7" w:rsidR="009F21C4" w:rsidTr="00CE5775" w14:paraId="6670D854" w14:textId="77777777">
        <w:tc>
          <w:tcPr>
            <w:tcW w:w="4248" w:type="dxa"/>
          </w:tcPr>
          <w:p w:rsidRPr="004356D7" w:rsidR="009F21C4" w:rsidP="00CE5775" w:rsidRDefault="009F21C4" w14:paraId="6AFB701A" w14:textId="77777777">
            <w:pPr>
              <w:spacing w:after="0" w:line="240" w:lineRule="auto"/>
            </w:pPr>
            <w:r w:rsidRPr="004356D7">
              <w:t>Respondents with garden at home</w:t>
            </w:r>
          </w:p>
        </w:tc>
        <w:tc>
          <w:tcPr>
            <w:tcW w:w="1532" w:type="dxa"/>
          </w:tcPr>
          <w:p w:rsidRPr="004356D7" w:rsidR="009F21C4" w:rsidP="00D36F0A" w:rsidRDefault="009F21C4" w14:paraId="4B087A86" w14:textId="77777777">
            <w:pPr>
              <w:spacing w:after="0" w:line="240" w:lineRule="auto"/>
              <w:jc w:val="center"/>
            </w:pPr>
            <w:r w:rsidRPr="004356D7">
              <w:t>92.8%</w:t>
            </w:r>
          </w:p>
        </w:tc>
        <w:tc>
          <w:tcPr>
            <w:tcW w:w="1694" w:type="dxa"/>
          </w:tcPr>
          <w:p w:rsidRPr="004356D7" w:rsidR="009F21C4" w:rsidP="00D36F0A" w:rsidRDefault="009F21C4" w14:paraId="1F5141DF" w14:textId="77777777">
            <w:pPr>
              <w:spacing w:after="0" w:line="240" w:lineRule="auto"/>
              <w:jc w:val="center"/>
            </w:pPr>
            <w:r w:rsidRPr="004356D7">
              <w:t>85.3%</w:t>
            </w:r>
          </w:p>
        </w:tc>
        <w:tc>
          <w:tcPr>
            <w:tcW w:w="1542" w:type="dxa"/>
          </w:tcPr>
          <w:p w:rsidRPr="004356D7" w:rsidR="009F21C4" w:rsidP="00D36F0A" w:rsidRDefault="009F21C4" w14:paraId="0B58BDAA" w14:textId="77777777">
            <w:pPr>
              <w:spacing w:after="0" w:line="240" w:lineRule="auto"/>
              <w:jc w:val="center"/>
            </w:pPr>
            <w:r w:rsidRPr="004356D7">
              <w:t>79.4%</w:t>
            </w:r>
          </w:p>
        </w:tc>
      </w:tr>
    </w:tbl>
    <w:p w:rsidRPr="004356D7" w:rsidR="009F21C4" w:rsidP="009F21C4" w:rsidRDefault="009F21C4" w14:paraId="122809DA" w14:textId="77777777"/>
    <w:p w:rsidRPr="004356D7" w:rsidR="009F21C4" w:rsidP="009F21C4" w:rsidRDefault="009F21C4" w14:paraId="250EA2EC" w14:textId="77777777">
      <w:pPr>
        <w:pStyle w:val="berschrift3"/>
      </w:pPr>
      <w:r w:rsidRPr="004356D7">
        <w:t xml:space="preserve">3.2 </w:t>
      </w:r>
      <w:r>
        <w:t>Geospatial</w:t>
      </w:r>
      <w:r w:rsidRPr="004356D7">
        <w:t xml:space="preserve"> characteristics of </w:t>
      </w:r>
      <w:r>
        <w:t>restorative locations (RQ1)</w:t>
      </w:r>
    </w:p>
    <w:p w:rsidR="009F21C4" w:rsidP="009F21C4" w:rsidRDefault="009F21C4" w14:paraId="3D8D1073" w14:textId="77777777">
      <w:r>
        <w:t xml:space="preserve">As the Swiss settlements mostly consist of </w:t>
      </w:r>
      <w:r w:rsidRPr="004356D7">
        <w:t xml:space="preserve">(suburban) villages or small towns, </w:t>
      </w:r>
      <w:r>
        <w:t xml:space="preserve">most restorative locations (RLs) were mapped in nearby natural settings, such as </w:t>
      </w:r>
      <w:r w:rsidRPr="004356D7">
        <w:t>forests, agricultural land</w:t>
      </w:r>
      <w:r>
        <w:t>scapes,</w:t>
      </w:r>
      <w:r w:rsidRPr="004356D7">
        <w:t xml:space="preserve"> </w:t>
      </w:r>
      <w:r>
        <w:t>or along</w:t>
      </w:r>
      <w:r w:rsidRPr="004356D7">
        <w:t xml:space="preserve"> water bodies, rather than</w:t>
      </w:r>
      <w:r>
        <w:t xml:space="preserve"> in </w:t>
      </w:r>
      <w:r w:rsidRPr="004356D7">
        <w:t>urban parks in city centres</w:t>
      </w:r>
      <w:r>
        <w:t xml:space="preserve"> (</w:t>
      </w:r>
      <w:r w:rsidRPr="003B1DBA">
        <w:rPr>
          <w:highlight w:val="lightGray"/>
        </w:rPr>
        <w:t>Figure 2</w:t>
      </w:r>
      <w:r>
        <w:t xml:space="preserve">). They </w:t>
      </w:r>
      <w:r w:rsidRPr="00EB034E">
        <w:t xml:space="preserve">were typically situated </w:t>
      </w:r>
      <w:r w:rsidRPr="004356D7">
        <w:t>close to the respondents’ homes</w:t>
      </w:r>
      <w:r>
        <w:t>,</w:t>
      </w:r>
      <w:r w:rsidRPr="004356D7">
        <w:t xml:space="preserve"> </w:t>
      </w:r>
      <w:r>
        <w:t>with an</w:t>
      </w:r>
      <w:r w:rsidRPr="004356D7">
        <w:t xml:space="preserve"> average</w:t>
      </w:r>
      <w:r>
        <w:t xml:space="preserve"> distance of </w:t>
      </w:r>
      <w:r w:rsidRPr="004356D7">
        <w:t xml:space="preserve">1.38 km </w:t>
      </w:r>
      <w:r w:rsidRPr="00770B12">
        <w:t>and an average travel time of</w:t>
      </w:r>
      <w:r w:rsidRPr="004356D7">
        <w:t xml:space="preserve"> 12 minutes</w:t>
      </w:r>
      <w:r>
        <w:t>.</w:t>
      </w:r>
      <w:r w:rsidRPr="004356D7">
        <w:t xml:space="preserve"> </w:t>
      </w:r>
      <w:r>
        <w:t>Locations</w:t>
      </w:r>
      <w:r w:rsidRPr="004356D7">
        <w:t xml:space="preserve"> in closer vicinity of home were visited more </w:t>
      </w:r>
      <w:r>
        <w:t>frequently</w:t>
      </w:r>
      <w:r w:rsidRPr="004356D7">
        <w:t xml:space="preserve"> even </w:t>
      </w:r>
      <w:r>
        <w:t>when</w:t>
      </w:r>
      <w:r w:rsidRPr="004356D7">
        <w:t xml:space="preserve"> they were noisier and less green. </w:t>
      </w:r>
      <w:r w:rsidRPr="00CE2D80">
        <w:t>However, longer travel distances were associated with quieter and greener RLs (</w:t>
      </w:r>
      <w:r>
        <w:t>P</w:t>
      </w:r>
      <w:r w:rsidRPr="00CE2D80">
        <w:t xml:space="preserve"> &lt; </w:t>
      </w:r>
      <w:r>
        <w:t>0</w:t>
      </w:r>
      <w:r w:rsidRPr="00CE2D80">
        <w:t>.001).</w:t>
      </w:r>
    </w:p>
    <w:p w:rsidRPr="004356D7" w:rsidR="009F21C4" w:rsidP="009F21C4" w:rsidRDefault="009F21C4" w14:paraId="67BCE803" w14:textId="77777777">
      <w:r w:rsidRPr="004356D7">
        <w:rPr>
          <w:noProof/>
        </w:rPr>
        <w:drawing>
          <wp:inline distT="0" distB="0" distL="0" distR="0" wp14:anchorId="30299908" wp14:editId="184D5E08">
            <wp:extent cx="4432300" cy="5272510"/>
            <wp:effectExtent l="0" t="0" r="0" b="0"/>
            <wp:docPr id="1" name="Picture 1" descr="Ein Bild, das Karte, Text, Atla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in Bild, das Karte, Text, Atlas enthält.&#10;&#10;KI-generierte Inhalte können fehlerhaft sein."/>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4445828" cy="5288602"/>
                    </a:xfrm>
                    <a:prstGeom prst="rect">
                      <a:avLst/>
                    </a:prstGeom>
                    <a:noFill/>
                    <a:ln>
                      <a:noFill/>
                    </a:ln>
                  </pic:spPr>
                </pic:pic>
              </a:graphicData>
            </a:graphic>
          </wp:inline>
        </w:drawing>
      </w:r>
    </w:p>
    <w:p w:rsidRPr="00B20E18" w:rsidR="009F21C4" w:rsidP="009621F4" w:rsidRDefault="009F21C4" w14:paraId="551DABEE" w14:textId="77777777">
      <w:pPr>
        <w:ind w:left="1134" w:hanging="1134"/>
        <w:rPr>
          <w:i/>
          <w:iCs/>
        </w:rPr>
      </w:pPr>
      <w:r w:rsidRPr="00B20E18">
        <w:rPr>
          <w:i/>
          <w:iCs/>
          <w:highlight w:val="lightGray"/>
        </w:rPr>
        <w:t>Figure 2</w:t>
      </w:r>
      <w:r w:rsidRPr="00B20E18">
        <w:rPr>
          <w:i/>
          <w:iCs/>
        </w:rPr>
        <w:tab/>
      </w:r>
      <w:r w:rsidRPr="00B20E18">
        <w:rPr>
          <w:i/>
          <w:iCs/>
        </w:rPr>
        <w:t xml:space="preserve">Two examples of the geographic distribution of restorative locations (dots) overlaid on the day-time road traffic noise levels (heat map) according to </w:t>
      </w:r>
      <w:proofErr w:type="spellStart"/>
      <w:r w:rsidRPr="00B20E18">
        <w:rPr>
          <w:i/>
          <w:iCs/>
        </w:rPr>
        <w:t>SonBASE</w:t>
      </w:r>
      <w:proofErr w:type="spellEnd"/>
      <w:r w:rsidRPr="00B20E18">
        <w:rPr>
          <w:i/>
          <w:iCs/>
        </w:rPr>
        <w:t xml:space="preserve"> data. Dot colours </w:t>
      </w:r>
      <w:r w:rsidRPr="00B20E18">
        <w:rPr>
          <w:i/>
          <w:iCs/>
        </w:rPr>
        <w:t>indicate the respondents’ noise exposure at their home location: green for N1 (</w:t>
      </w:r>
      <w:proofErr w:type="spellStart"/>
      <w:r w:rsidRPr="00B20E18">
        <w:rPr>
          <w:i/>
          <w:iCs/>
        </w:rPr>
        <w:t>L</w:t>
      </w:r>
      <w:r w:rsidRPr="00B20E18">
        <w:rPr>
          <w:i/>
          <w:iCs/>
          <w:vertAlign w:val="subscript"/>
        </w:rPr>
        <w:t>day</w:t>
      </w:r>
      <w:proofErr w:type="spellEnd"/>
      <w:r w:rsidRPr="00B20E18">
        <w:rPr>
          <w:i/>
          <w:iCs/>
        </w:rPr>
        <w:t xml:space="preserve"> &lt; 45 dB), yellow for N2 (45 dB &lt; </w:t>
      </w:r>
      <w:proofErr w:type="spellStart"/>
      <w:r w:rsidRPr="00B20E18">
        <w:rPr>
          <w:i/>
          <w:iCs/>
        </w:rPr>
        <w:t>L</w:t>
      </w:r>
      <w:r w:rsidRPr="00B20E18">
        <w:rPr>
          <w:i/>
          <w:iCs/>
          <w:vertAlign w:val="subscript"/>
        </w:rPr>
        <w:t>day</w:t>
      </w:r>
      <w:proofErr w:type="spellEnd"/>
      <w:r w:rsidRPr="00B20E18">
        <w:rPr>
          <w:i/>
          <w:iCs/>
        </w:rPr>
        <w:t xml:space="preserve"> &lt; 55 dB), and red for N3 (</w:t>
      </w:r>
      <w:proofErr w:type="spellStart"/>
      <w:r w:rsidRPr="00B20E18">
        <w:rPr>
          <w:i/>
          <w:iCs/>
        </w:rPr>
        <w:t>L</w:t>
      </w:r>
      <w:r w:rsidRPr="00B20E18">
        <w:rPr>
          <w:i/>
          <w:iCs/>
          <w:vertAlign w:val="subscript"/>
        </w:rPr>
        <w:t>day</w:t>
      </w:r>
      <w:proofErr w:type="spellEnd"/>
      <w:r w:rsidRPr="00B20E18">
        <w:rPr>
          <w:i/>
          <w:iCs/>
        </w:rPr>
        <w:t xml:space="preserve"> &gt; 55 dB).</w:t>
      </w:r>
    </w:p>
    <w:p w:rsidR="009F21C4" w:rsidP="009F21C4" w:rsidRDefault="009F21C4" w14:paraId="6E59B86D" w14:textId="77777777"/>
    <w:p w:rsidR="009F21C4" w:rsidP="2466763E" w:rsidRDefault="009F21C4" w14:paraId="03052E2E" w14:noSpellErr="1" w14:textId="535F0D12">
      <w:pPr>
        <w:pStyle w:val="Standard"/>
        <w:suppressLineNumbers w:val="0"/>
        <w:bidi w:val="0"/>
        <w:spacing w:before="0" w:beforeAutospacing="off" w:after="120" w:afterAutospacing="off" w:line="360" w:lineRule="auto"/>
        <w:ind w:left="0" w:right="0"/>
        <w:jc w:val="left"/>
        <w:pPrChange w:author="Lukas Graz" w:date="2025-10-23T12:46:20.134Z">
          <w:pPr>
            <w:pStyle w:val="Standard"/>
            <w:spacing w:before="0" w:beforeAutospacing="off"/>
          </w:pPr>
        </w:pPrChange>
      </w:pPr>
      <w:r w:rsidR="21EA5640">
        <w:rPr/>
        <w:t xml:space="preserve">We found </w:t>
      </w:r>
      <w:r w:rsidR="21EA5640">
        <w:rPr/>
        <w:t xml:space="preserve">significant </w:t>
      </w:r>
      <w:del w:author="Lukas Graz" w:date="2025-10-23T12:44:32.608Z" w:id="1216826316">
        <w:r w:rsidDel="21EA5640">
          <w:delText>(</w:delText>
        </w:r>
        <w:r w:rsidDel="25D88816">
          <w:delText>P</w:delText>
        </w:r>
        <w:r w:rsidDel="21EA5640">
          <w:delText xml:space="preserve"> &lt; 0.001) </w:delText>
        </w:r>
      </w:del>
      <w:r w:rsidR="21EA5640">
        <w:rPr/>
        <w:t>negative correlations between</w:t>
      </w:r>
      <w:r w:rsidR="21EA5640">
        <w:rPr/>
        <w:t xml:space="preserve"> greenness</w:t>
      </w:r>
      <w:r w:rsidR="21EA5640">
        <w:rPr/>
        <w:t xml:space="preserve"> </w:t>
      </w:r>
      <w:r w:rsidR="21EA5640">
        <w:rPr/>
        <w:t>(</w:t>
      </w:r>
      <w:r w:rsidR="21EA5640">
        <w:rPr/>
        <w:t>NDVI</w:t>
      </w:r>
      <w:r w:rsidR="21EA5640">
        <w:rPr/>
        <w:t>)</w:t>
      </w:r>
      <w:r w:rsidR="21EA5640">
        <w:rPr/>
        <w:t xml:space="preserve"> and noise levels at both HM</w:t>
      </w:r>
      <w:r w:rsidR="21EA5640">
        <w:rPr/>
        <w:t xml:space="preserve"> </w:t>
      </w:r>
      <w:r w:rsidR="21EA5640">
        <w:rPr/>
        <w:t>(</w:t>
      </w:r>
      <w:ins w:author="Lukas Graz" w:date="2025-10-23T12:45:39.392Z" w:id="1502168107">
        <w:r w:rsidR="63DFD2AF">
          <w:t>r</w:t>
        </w:r>
      </w:ins>
      <w:commentRangeStart w:id="6"/>
      <w:commentRangeStart w:id="1079333215"/>
      <w:del w:author="Lukas Graz" w:date="2025-10-23T12:45:37.71Z" w:id="1226135354">
        <w:r w:rsidDel="21EA5640">
          <w:delText>R</w:delText>
        </w:r>
      </w:del>
      <w:r w:rsidR="21EA5640">
        <w:rPr/>
        <w:t xml:space="preserve"> = -0.247</w:t>
      </w:r>
      <w:ins w:author="Lukas Graz" w:date="2025-10-23T12:45:56.084Z" w:id="912373436">
        <w:r w:rsidR="2302B614">
          <w:t>, p</w:t>
        </w:r>
      </w:ins>
      <w:commentRangeEnd w:id="6"/>
      <w:r>
        <w:rPr>
          <w:rStyle w:val="CommentReference"/>
        </w:rPr>
        <w:commentReference w:id="6"/>
      </w:r>
      <w:commentRangeEnd w:id="1079333215"/>
      <w:r>
        <w:rPr>
          <w:rStyle w:val="CommentReference"/>
        </w:rPr>
        <w:commentReference w:id="1079333215"/>
      </w:r>
      <w:ins w:author="Lukas Graz" w:date="2025-10-23T12:46:02.287Z" w:id="1117910576">
        <w:r w:rsidR="2302B614">
          <w:t xml:space="preserve"> &lt; 0.001</w:t>
        </w:r>
      </w:ins>
      <w:r w:rsidR="21EA5640">
        <w:rPr/>
        <w:t>)</w:t>
      </w:r>
      <w:r w:rsidR="21EA5640">
        <w:rPr/>
        <w:t xml:space="preserve"> and RL (</w:t>
      </w:r>
      <w:del w:author="Lukas Graz" w:date="2025-10-23T12:46:19.827Z" w:id="1619316564">
        <w:r w:rsidDel="21EA5640">
          <w:delText>R</w:delText>
        </w:r>
      </w:del>
      <w:ins w:author="Lukas Graz" w:date="2025-10-23T12:46:20.127Z" w:id="791856645">
        <w:r w:rsidR="03DA33CC">
          <w:t>r</w:t>
        </w:r>
      </w:ins>
      <w:r w:rsidR="21EA5640">
        <w:rPr/>
        <w:t xml:space="preserve"> = -0.285</w:t>
      </w:r>
      <w:commentRangeStart w:id="1336506846"/>
      <w:ins w:author="Lukas Graz" w:date="2025-10-23T12:46:15.019Z" w:id="766602804">
        <w:r w:rsidR="6C69C958">
          <w:t>, p</w:t>
        </w:r>
      </w:ins>
      <w:commentRangeEnd w:id="1336506846"/>
      <w:r>
        <w:rPr>
          <w:rStyle w:val="CommentReference"/>
        </w:rPr>
        <w:commentReference w:id="1336506846"/>
      </w:r>
      <w:ins w:author="Lukas Graz" w:date="2025-10-23T12:46:15.019Z" w:id="1126867549">
        <w:r w:rsidR="6C69C958">
          <w:t xml:space="preserve"> &lt; 0.001</w:t>
        </w:r>
      </w:ins>
      <w:r w:rsidR="21EA5640">
        <w:rPr/>
        <w:t>),</w:t>
      </w:r>
      <w:r w:rsidR="21EA5640">
        <w:rPr/>
        <w:t xml:space="preserve"> </w:t>
      </w:r>
      <w:r w:rsidR="21EA5640">
        <w:rPr/>
        <w:t>indicating</w:t>
      </w:r>
      <w:r w:rsidR="21EA5640">
        <w:rPr/>
        <w:t xml:space="preserve"> that greener places tended to be quieter</w:t>
      </w:r>
      <w:r w:rsidR="21EA5640">
        <w:rPr/>
        <w:t xml:space="preserve">. </w:t>
      </w:r>
      <w:r w:rsidRPr="2466763E" w:rsidR="21EA5640">
        <w:rPr>
          <w:highlight w:val="lightGray"/>
        </w:rPr>
        <w:t>Figure 3</w:t>
      </w:r>
      <w:r w:rsidR="21EA5640">
        <w:rPr/>
        <w:t xml:space="preserve"> illustrates that people </w:t>
      </w:r>
      <w:r w:rsidR="21EA5640">
        <w:rPr/>
        <w:t>generally choose</w:t>
      </w:r>
      <w:r w:rsidR="21EA5640">
        <w:rPr/>
        <w:t xml:space="preserve"> places for restoration</w:t>
      </w:r>
      <w:r w:rsidR="7594A85F">
        <w:rPr/>
        <w:t xml:space="preserve"> that are greener and quieter than their home locations.</w:t>
      </w:r>
      <w:r w:rsidR="21EA5640">
        <w:rPr/>
        <w:t xml:space="preserve"> </w:t>
      </w:r>
      <w:r w:rsidR="7594A85F">
        <w:rPr/>
        <w:t>P</w:t>
      </w:r>
      <w:r w:rsidR="21EA5640">
        <w:rPr/>
        <w:t xml:space="preserve">articularly </w:t>
      </w:r>
      <w:r w:rsidR="7594A85F">
        <w:rPr/>
        <w:t>people exposed to</w:t>
      </w:r>
      <w:r w:rsidR="21EA5640">
        <w:rPr/>
        <w:t xml:space="preserve"> higher noise levels at home</w:t>
      </w:r>
      <w:r w:rsidR="7594A85F">
        <w:rPr/>
        <w:t xml:space="preserve"> visit restorative places where they can </w:t>
      </w:r>
      <w:r w:rsidR="7594A85F">
        <w:rPr/>
        <w:t>escape from traffic noise</w:t>
      </w:r>
      <w:r w:rsidR="21EA5640">
        <w:rPr/>
        <w:t xml:space="preserve">. </w:t>
      </w:r>
      <w:r w:rsidR="21EA5640">
        <w:rPr/>
        <w:t>While 31% of</w:t>
      </w:r>
      <w:r w:rsidR="21EA5640">
        <w:rPr/>
        <w:t xml:space="preserve"> respondents visited RLs noisier than their HMs, this was more common among those</w:t>
      </w:r>
      <w:r w:rsidR="21EA5640">
        <w:rPr/>
        <w:t xml:space="preserve"> living in quieter areas (N1: 48.9%, N2: 26.1%, N3: 5.9%).</w:t>
      </w:r>
      <w:r w:rsidR="21EA5640">
        <w:rPr/>
        <w:t xml:space="preserve"> </w:t>
      </w:r>
    </w:p>
    <w:p w:rsidRPr="004356D7" w:rsidR="009F21C4" w:rsidP="009F21C4" w:rsidRDefault="009F21C4" w14:paraId="78C9427F" w14:textId="77777777"/>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571"/>
        <w:gridCol w:w="4493"/>
      </w:tblGrid>
      <w:tr w:rsidR="009F21C4" w:rsidTr="00CE5775" w14:paraId="29AFFB56" w14:textId="77777777">
        <w:tc>
          <w:tcPr>
            <w:tcW w:w="4566" w:type="dxa"/>
          </w:tcPr>
          <w:p w:rsidR="009F21C4" w:rsidP="00CE5775" w:rsidRDefault="009F21C4" w14:paraId="5C08ED49" w14:textId="77777777">
            <w:pPr>
              <w:rPr>
                <w:highlight w:val="yellow"/>
              </w:rPr>
            </w:pPr>
            <w:r>
              <w:rPr>
                <w:noProof/>
                <w14:ligatures w14:val="standardContextual"/>
              </w:rPr>
              <w:drawing>
                <wp:inline distT="0" distB="0" distL="0" distR="0" wp14:anchorId="313FBE5B" wp14:editId="7576709D">
                  <wp:extent cx="2806700" cy="2706681"/>
                  <wp:effectExtent l="0" t="0" r="0" b="0"/>
                  <wp:docPr id="1101215170" name="Grafik 1" descr="Ein Bild, das Diagramm, Karte,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5170" name="Grafik 1" descr="Ein Bild, das Diagramm, Karte, Reihe enthält.&#10;&#10;KI-generierte Inhalte können fehlerhaft sein."/>
                          <pic:cNvPicPr/>
                        </pic:nvPicPr>
                        <pic:blipFill>
                          <a:blip r:embed="rId21" cstate="screen">
                            <a:extLst>
                              <a:ext uri="{28A0092B-C50C-407E-A947-70E740481C1C}">
                                <a14:useLocalDpi xmlns:a14="http://schemas.microsoft.com/office/drawing/2010/main"/>
                              </a:ext>
                            </a:extLst>
                          </a:blip>
                          <a:stretch>
                            <a:fillRect/>
                          </a:stretch>
                        </pic:blipFill>
                        <pic:spPr>
                          <a:xfrm>
                            <a:off x="0" y="0"/>
                            <a:ext cx="2842515" cy="2741220"/>
                          </a:xfrm>
                          <a:prstGeom prst="rect">
                            <a:avLst/>
                          </a:prstGeom>
                        </pic:spPr>
                      </pic:pic>
                    </a:graphicData>
                  </a:graphic>
                </wp:inline>
              </w:drawing>
            </w:r>
          </w:p>
        </w:tc>
        <w:tc>
          <w:tcPr>
            <w:tcW w:w="4488" w:type="dxa"/>
          </w:tcPr>
          <w:p w:rsidR="009F21C4" w:rsidP="00CE5775" w:rsidRDefault="009F21C4" w14:paraId="5D83F08B" w14:textId="77777777">
            <w:pPr>
              <w:rPr>
                <w:highlight w:val="yellow"/>
              </w:rPr>
            </w:pPr>
            <w:r>
              <w:rPr>
                <w:noProof/>
                <w14:ligatures w14:val="standardContextual"/>
              </w:rPr>
              <w:drawing>
                <wp:inline distT="0" distB="0" distL="0" distR="0" wp14:anchorId="5BCB22C8" wp14:editId="1B023424">
                  <wp:extent cx="2755003" cy="2706370"/>
                  <wp:effectExtent l="0" t="0" r="1270" b="0"/>
                  <wp:docPr id="1489371705" name="Grafik 3" descr="Ein Bild, das Diagramm, Reihe,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71705" name="Grafik 3" descr="Ein Bild, das Diagramm, Reihe, Karte enthält.&#10;&#10;KI-generierte Inhalte können fehlerhaft sein."/>
                          <pic:cNvPicPr/>
                        </pic:nvPicPr>
                        <pic:blipFill>
                          <a:blip r:embed="rId22" cstate="screen">
                            <a:extLst>
                              <a:ext uri="{28A0092B-C50C-407E-A947-70E740481C1C}">
                                <a14:useLocalDpi xmlns:a14="http://schemas.microsoft.com/office/drawing/2010/main"/>
                              </a:ext>
                            </a:extLst>
                          </a:blip>
                          <a:stretch>
                            <a:fillRect/>
                          </a:stretch>
                        </pic:blipFill>
                        <pic:spPr>
                          <a:xfrm>
                            <a:off x="0" y="0"/>
                            <a:ext cx="2820652" cy="2770860"/>
                          </a:xfrm>
                          <a:prstGeom prst="rect">
                            <a:avLst/>
                          </a:prstGeom>
                        </pic:spPr>
                      </pic:pic>
                    </a:graphicData>
                  </a:graphic>
                </wp:inline>
              </w:drawing>
            </w:r>
          </w:p>
        </w:tc>
      </w:tr>
      <w:tr w:rsidR="009F21C4" w:rsidTr="00CE5775" w14:paraId="518F01C0" w14:textId="77777777">
        <w:tc>
          <w:tcPr>
            <w:tcW w:w="4566" w:type="dxa"/>
          </w:tcPr>
          <w:p w:rsidRPr="00A3746F" w:rsidR="009F21C4" w:rsidP="00CE5775" w:rsidRDefault="009F21C4" w14:paraId="5F49C8DD" w14:textId="77777777">
            <w:pPr>
              <w:pStyle w:val="Listenabsatz"/>
              <w:numPr>
                <w:ilvl w:val="0"/>
                <w:numId w:val="40"/>
              </w:numPr>
            </w:pPr>
            <w:r w:rsidRPr="00A3746F">
              <w:t>Greenness (NDVI)</w:t>
            </w:r>
          </w:p>
        </w:tc>
        <w:tc>
          <w:tcPr>
            <w:tcW w:w="4488" w:type="dxa"/>
          </w:tcPr>
          <w:p w:rsidRPr="00A3746F" w:rsidR="009F21C4" w:rsidP="00CE5775" w:rsidRDefault="009F21C4" w14:paraId="2CABB016" w14:textId="77777777">
            <w:pPr>
              <w:pStyle w:val="Listenabsatz"/>
              <w:numPr>
                <w:ilvl w:val="0"/>
                <w:numId w:val="40"/>
              </w:numPr>
            </w:pPr>
            <w:r w:rsidRPr="00A3746F">
              <w:t>Noise level (</w:t>
            </w:r>
            <w:proofErr w:type="spellStart"/>
            <w:r w:rsidRPr="00A3746F">
              <w:t>L</w:t>
            </w:r>
            <w:r w:rsidRPr="00A3746F">
              <w:rPr>
                <w:vertAlign w:val="subscript"/>
              </w:rPr>
              <w:t>day</w:t>
            </w:r>
            <w:proofErr w:type="spellEnd"/>
            <w:r w:rsidRPr="00A3746F">
              <w:t>)</w:t>
            </w:r>
          </w:p>
        </w:tc>
      </w:tr>
    </w:tbl>
    <w:p w:rsidRPr="00B20E18" w:rsidR="009F21C4" w:rsidP="009F21C4" w:rsidRDefault="009F21C4" w14:paraId="764300B5" w14:textId="77777777">
      <w:pPr>
        <w:ind w:left="993" w:hanging="993"/>
        <w:rPr>
          <w:rFonts w:cstheme="minorHAnsi"/>
          <w:i/>
          <w:iCs/>
          <w:highlight w:val="yellow"/>
        </w:rPr>
      </w:pPr>
      <w:r w:rsidRPr="00B20E18">
        <w:rPr>
          <w:rFonts w:cstheme="minorHAnsi"/>
          <w:i/>
          <w:iCs/>
          <w:highlight w:val="lightGray"/>
        </w:rPr>
        <w:t xml:space="preserve">Figure </w:t>
      </w:r>
      <w:r w:rsidRPr="00B20E18">
        <w:rPr>
          <w:rFonts w:cstheme="minorHAnsi"/>
          <w:i/>
          <w:iCs/>
        </w:rPr>
        <w:t>3</w:t>
      </w:r>
      <w:r w:rsidRPr="00B20E18">
        <w:rPr>
          <w:rFonts w:cstheme="minorHAnsi"/>
          <w:i/>
          <w:iCs/>
        </w:rPr>
        <w:tab/>
      </w:r>
      <w:r w:rsidRPr="00B20E18">
        <w:rPr>
          <w:rFonts w:cstheme="minorHAnsi"/>
          <w:i/>
          <w:iCs/>
        </w:rPr>
        <w:t xml:space="preserve">Distribution of greenness (a) and noise level (b) at home (HM) and at the restorative locations (RL): Dashed black lines indicate the identity line where x- and y-values are identical; Blue lines are </w:t>
      </w:r>
      <w:r w:rsidRPr="00B20E18">
        <w:rPr>
          <w:rFonts w:cstheme="minorHAnsi"/>
          <w:i/>
          <w:iCs/>
          <w:color w:val="212121"/>
        </w:rPr>
        <w:t>(penalized cubic regression) smoothing splines estimating conditional expectations (E[Y|X=x]) with 95% confidence intervals (grey areas) (Wood, 2017). The vertical dashed grey lines in (b) indicate the noise limits according to which we assigned the respondents to noise groups N1, N2, N3.</w:t>
      </w:r>
    </w:p>
    <w:p w:rsidR="009F21C4" w:rsidP="009F21C4" w:rsidRDefault="009F21C4" w14:paraId="037F176B" w14:textId="77777777">
      <w:pPr>
        <w:rPr>
          <w:highlight w:val="yellow"/>
        </w:rPr>
      </w:pPr>
    </w:p>
    <w:p w:rsidR="009F21C4" w:rsidP="009F21C4" w:rsidRDefault="00F66486" w14:paraId="3DB21A7F" w14:textId="201B9CB4">
      <w:r>
        <w:t>N</w:t>
      </w:r>
      <w:r w:rsidRPr="004356D7">
        <w:t>oise levels</w:t>
      </w:r>
      <w:r>
        <w:t xml:space="preserve"> </w:t>
      </w:r>
      <w:r w:rsidRPr="004356D7">
        <w:t xml:space="preserve">and NDVI at HM </w:t>
      </w:r>
      <w:r>
        <w:t>revealed to be strong predictors of these variables at</w:t>
      </w:r>
      <w:r w:rsidRPr="004356D7">
        <w:t xml:space="preserve"> RL (</w:t>
      </w:r>
      <w:r>
        <w:t>P &lt;0.001</w:t>
      </w:r>
      <w:r w:rsidRPr="004356D7">
        <w:t xml:space="preserve">), </w:t>
      </w:r>
      <w:r>
        <w:t>suggesting</w:t>
      </w:r>
      <w:r w:rsidRPr="004356D7">
        <w:t xml:space="preserve"> that </w:t>
      </w:r>
      <w:r>
        <w:t>individuals</w:t>
      </w:r>
      <w:r w:rsidRPr="004356D7">
        <w:t xml:space="preserve"> living in greener and quieter </w:t>
      </w:r>
      <w:r>
        <w:t>areas</w:t>
      </w:r>
      <w:r w:rsidRPr="004356D7">
        <w:t xml:space="preserve"> </w:t>
      </w:r>
      <w:r w:rsidRPr="006730E3">
        <w:t xml:space="preserve">also had access to similarly </w:t>
      </w:r>
      <w:r>
        <w:t>green and quiet</w:t>
      </w:r>
      <w:r w:rsidRPr="006730E3" w:rsidDel="006730E3">
        <w:t xml:space="preserve"> </w:t>
      </w:r>
      <w:r w:rsidRPr="004356D7">
        <w:t>places for restoration.</w:t>
      </w:r>
      <w:r>
        <w:t xml:space="preserve"> </w:t>
      </w:r>
      <w:r w:rsidR="009F21C4">
        <w:t>With the prediction of greenness (R</w:t>
      </w:r>
      <w:r w:rsidRPr="002B2B26" w:rsidR="009F21C4">
        <w:rPr>
          <w:vertAlign w:val="superscript"/>
        </w:rPr>
        <w:t>2</w:t>
      </w:r>
      <w:r w:rsidR="009F21C4">
        <w:t xml:space="preserve"> = 0.08), we found that higher NDVI values at HM correspond to slightly higher NDVI at RL (P &lt; 0.001), and longer journey time corresponds to slightly higher NDVI at RL (P &lt; 0.01). In addition, NDVI and travel speed had a negative interaction effect, which means that the faster (or further) people travelled to RL, the more </w:t>
      </w:r>
      <w:r w:rsidRPr="004E2FB9" w:rsidR="009F21C4">
        <w:t>NDVI at RL differed from NDVI at HM</w:t>
      </w:r>
      <w:r w:rsidRPr="004E2FB9">
        <w:t xml:space="preserve"> (</w:t>
      </w:r>
      <w:r w:rsidRPr="00633F25">
        <w:t xml:space="preserve">for details see </w:t>
      </w:r>
      <w:r w:rsidRPr="00633F25">
        <w:rPr>
          <w:highlight w:val="lightGray"/>
        </w:rPr>
        <w:t xml:space="preserve">Tables </w:t>
      </w:r>
      <w:r w:rsidR="009C0CA9">
        <w:rPr>
          <w:highlight w:val="lightGray"/>
        </w:rPr>
        <w:t>S34</w:t>
      </w:r>
      <w:r w:rsidRPr="00633F25">
        <w:rPr>
          <w:highlight w:val="lightGray"/>
        </w:rPr>
        <w:t xml:space="preserve"> and </w:t>
      </w:r>
      <w:r w:rsidR="009C0CA9">
        <w:rPr>
          <w:highlight w:val="lightGray"/>
        </w:rPr>
        <w:t>S36</w:t>
      </w:r>
      <w:r w:rsidRPr="00633F25">
        <w:rPr>
          <w:highlight w:val="lightGray"/>
        </w:rPr>
        <w:t xml:space="preserve"> in supplementary material)</w:t>
      </w:r>
      <w:r w:rsidRPr="004E2FB9" w:rsidR="009F21C4">
        <w:t>.</w:t>
      </w:r>
    </w:p>
    <w:p w:rsidRPr="004D5472" w:rsidR="009F21C4" w:rsidP="009F21C4" w:rsidRDefault="009F21C4" w14:paraId="74AF3D92" w14:textId="3720EA45">
      <w:r>
        <w:t>Noise level at HM revealed to be a positive predictor of noise level at RL (P &lt; 0.001; R</w:t>
      </w:r>
      <w:r w:rsidRPr="00C7316D">
        <w:rPr>
          <w:vertAlign w:val="superscript"/>
        </w:rPr>
        <w:t>2</w:t>
      </w:r>
      <w:r>
        <w:t xml:space="preserve"> = 0.184), saying that noise level at RL increases with higher noise level at HM. Journey time had a negative effect on the noise level at </w:t>
      </w:r>
      <w:proofErr w:type="gramStart"/>
      <w:r>
        <w:t>RL;</w:t>
      </w:r>
      <w:proofErr w:type="gramEnd"/>
      <w:r>
        <w:t xml:space="preserve"> i.e. the longer people are travelling, the quieter their RLs. Surprisingly the language region Italian had a strong positive effect on the noise level at RL. The Italian speaking part is a mountainous region in southern Switzerland with a motorway and railway at the bottom of </w:t>
      </w:r>
      <w:r w:rsidRPr="00B20E18">
        <w:t>the main valley, whereas many RLs were mapped on the slopes</w:t>
      </w:r>
      <w:r w:rsidR="00C56160">
        <w:t xml:space="preserve"> above these traffic corridors</w:t>
      </w:r>
      <w:r w:rsidRPr="00B20E18">
        <w:t>. Hence, the higher noise levels at RLs</w:t>
      </w:r>
      <w:r>
        <w:t xml:space="preserve"> in the Italian part of Switzerland might be an amphitheatre effect due to the topography.</w:t>
      </w:r>
    </w:p>
    <w:p w:rsidRPr="004356D7" w:rsidR="009F21C4" w:rsidP="009F21C4" w:rsidRDefault="009F21C4" w14:paraId="21C560EF" w14:textId="77777777">
      <w:pPr>
        <w:rPr>
          <w:strike/>
        </w:rPr>
      </w:pPr>
      <w:r w:rsidRPr="008C7805">
        <w:t xml:space="preserve">Land cover analysis revealed that RLs included a variety of environments, such as </w:t>
      </w:r>
      <w:r w:rsidRPr="004356D7">
        <w:t xml:space="preserve">broadleaf and coniferous forests, herbaceous vegetation, cultivated land, artificial surfaces, open water, </w:t>
      </w:r>
      <w:r>
        <w:t xml:space="preserve">and </w:t>
      </w:r>
      <w:r w:rsidRPr="004356D7">
        <w:t>vineyards. RL</w:t>
      </w:r>
      <w:r>
        <w:t>s</w:t>
      </w:r>
      <w:r w:rsidRPr="004356D7">
        <w:t xml:space="preserve"> dominated by open water were </w:t>
      </w:r>
      <w:r>
        <w:t>typically the</w:t>
      </w:r>
      <w:r w:rsidRPr="004356D7">
        <w:t xml:space="preserve"> farthest from home (in terms of distance and travel time), </w:t>
      </w:r>
      <w:r>
        <w:t>while</w:t>
      </w:r>
      <w:r w:rsidRPr="004356D7">
        <w:t xml:space="preserve"> </w:t>
      </w:r>
      <w:r>
        <w:t xml:space="preserve">those </w:t>
      </w:r>
      <w:r w:rsidRPr="004356D7">
        <w:t>dominated by vineyards, artificial surfaces and agricultural land</w:t>
      </w:r>
      <w:r>
        <w:t xml:space="preserve"> were the closest</w:t>
      </w:r>
      <w:r w:rsidRPr="004356D7">
        <w:t xml:space="preserve">. Artificial surfaces </w:t>
      </w:r>
      <w:r w:rsidRPr="008C7805">
        <w:t>were more common in RLs</w:t>
      </w:r>
      <w:r w:rsidRPr="008C7805" w:rsidDel="008C7805">
        <w:t xml:space="preserve"> </w:t>
      </w:r>
      <w:r w:rsidRPr="004356D7">
        <w:t xml:space="preserve">visited </w:t>
      </w:r>
      <w:r>
        <w:t>daily</w:t>
      </w:r>
      <w:r w:rsidRPr="004356D7">
        <w:t xml:space="preserve"> and less frequent in those visited </w:t>
      </w:r>
      <w:r>
        <w:t>occasionally</w:t>
      </w:r>
      <w:r w:rsidRPr="004356D7">
        <w:t>.</w:t>
      </w:r>
      <w:r>
        <w:t xml:space="preserve"> T</w:t>
      </w:r>
      <w:r w:rsidRPr="004356D7">
        <w:t>he quietest</w:t>
      </w:r>
      <w:r>
        <w:t xml:space="preserve"> RLs</w:t>
      </w:r>
      <w:r w:rsidRPr="004356D7">
        <w:t xml:space="preserve"> </w:t>
      </w:r>
      <w:r w:rsidRPr="000E2DEC">
        <w:t>were associated with</w:t>
      </w:r>
      <w:r w:rsidRPr="004356D7">
        <w:t xml:space="preserve"> coniferous forests</w:t>
      </w:r>
      <w:r>
        <w:t xml:space="preserve">, whereas the </w:t>
      </w:r>
      <w:r w:rsidRPr="004356D7">
        <w:t>noisiest were dominated by artificial surfaces and vineyards. Consequently, respondents</w:t>
      </w:r>
      <w:r>
        <w:t xml:space="preserve"> living in noisier</w:t>
      </w:r>
      <w:r w:rsidRPr="004356D7">
        <w:t xml:space="preserve"> home</w:t>
      </w:r>
      <w:r>
        <w:t xml:space="preserve"> environments (N3)</w:t>
      </w:r>
      <w:r w:rsidRPr="004356D7">
        <w:t xml:space="preserve">, </w:t>
      </w:r>
      <w:r w:rsidRPr="000E2DEC">
        <w:t xml:space="preserve">more frequently selected RLs with a </w:t>
      </w:r>
      <w:r w:rsidRPr="004356D7">
        <w:t xml:space="preserve">higher </w:t>
      </w:r>
      <w:r>
        <w:t>proportion</w:t>
      </w:r>
      <w:r w:rsidRPr="004356D7">
        <w:t xml:space="preserve"> of artificial surfaces (</w:t>
      </w:r>
      <w:r w:rsidRPr="001215A4">
        <w:rPr>
          <w:highlight w:val="lightGray"/>
        </w:rPr>
        <w:t>Figure 4</w:t>
      </w:r>
      <w:r w:rsidRPr="004356D7">
        <w:t xml:space="preserve">). </w:t>
      </w:r>
    </w:p>
    <w:p w:rsidRPr="004356D7" w:rsidR="009F21C4" w:rsidP="009F21C4" w:rsidRDefault="009F21C4" w14:paraId="2C2462BB" w14:textId="77777777">
      <w:r w:rsidRPr="004356D7">
        <w:rPr>
          <w:noProof/>
        </w:rPr>
        <w:drawing>
          <wp:inline distT="0" distB="0" distL="0" distR="0" wp14:anchorId="3E97089E" wp14:editId="43327070">
            <wp:extent cx="5400675" cy="2876550"/>
            <wp:effectExtent l="0" t="0" r="9525" b="0"/>
            <wp:docPr id="3" name="Picture 3" descr="Ein Bild, das Diagramm, Screenshot, Kreis,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in Bild, das Diagramm, Screenshot, Kreis, Farbigkeit enthält.&#10;&#10;KI-generierte Inhalte können fehlerhaft sein."/>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5400675" cy="2876550"/>
                    </a:xfrm>
                    <a:prstGeom prst="rect">
                      <a:avLst/>
                    </a:prstGeom>
                    <a:noFill/>
                    <a:ln>
                      <a:noFill/>
                    </a:ln>
                  </pic:spPr>
                </pic:pic>
              </a:graphicData>
            </a:graphic>
          </wp:inline>
        </w:drawing>
      </w:r>
    </w:p>
    <w:p w:rsidRPr="00B20E18" w:rsidR="009F21C4" w:rsidP="009F21C4" w:rsidRDefault="009F21C4" w14:paraId="0AEC695E" w14:textId="2732486A">
      <w:pPr>
        <w:ind w:left="1134" w:hanging="1134"/>
        <w:rPr>
          <w:i/>
          <w:iCs/>
        </w:rPr>
      </w:pPr>
      <w:commentRangeStart w:id="7"/>
      <w:commentRangeStart w:id="8"/>
      <w:r w:rsidRPr="00B20E18">
        <w:rPr>
          <w:i/>
          <w:iCs/>
        </w:rPr>
        <w:t xml:space="preserve">Figure </w:t>
      </w:r>
      <w:commentRangeEnd w:id="7"/>
      <w:r w:rsidRPr="00B20E18">
        <w:rPr>
          <w:rStyle w:val="Kommentarzeichen"/>
          <w:i/>
          <w:iCs/>
        </w:rPr>
        <w:commentReference w:id="7"/>
      </w:r>
      <w:commentRangeEnd w:id="8"/>
      <w:r>
        <w:rPr>
          <w:rStyle w:val="CommentReference"/>
        </w:rPr>
        <w:commentReference w:id="8"/>
      </w:r>
      <w:r w:rsidRPr="00B20E18">
        <w:rPr>
          <w:i/>
          <w:iCs/>
        </w:rPr>
        <w:t>4</w:t>
      </w:r>
      <w:r w:rsidRPr="00B20E18">
        <w:rPr>
          <w:i/>
          <w:iCs/>
        </w:rPr>
        <w:tab/>
      </w:r>
      <w:r w:rsidRPr="00B20E18">
        <w:rPr>
          <w:i/>
          <w:iCs/>
        </w:rPr>
        <w:t>Pie charts of land cover types at the restorative</w:t>
      </w:r>
      <w:r w:rsidRPr="00B20E18" w:rsidR="007606E6">
        <w:rPr>
          <w:i/>
          <w:iCs/>
        </w:rPr>
        <w:t xml:space="preserve"> places</w:t>
      </w:r>
      <w:r w:rsidRPr="00B20E18">
        <w:rPr>
          <w:i/>
          <w:iCs/>
        </w:rPr>
        <w:t xml:space="preserve"> for each noise exposure</w:t>
      </w:r>
      <w:r w:rsidR="00703C09">
        <w:rPr>
          <w:i/>
          <w:iCs/>
        </w:rPr>
        <w:t xml:space="preserve"> at the home location</w:t>
      </w:r>
      <w:r w:rsidRPr="00B20E18">
        <w:rPr>
          <w:i/>
          <w:iCs/>
        </w:rPr>
        <w:t xml:space="preserve"> (</w:t>
      </w:r>
      <w:proofErr w:type="spellStart"/>
      <w:r w:rsidRPr="00B20E18">
        <w:rPr>
          <w:i/>
          <w:iCs/>
        </w:rPr>
        <w:t>L</w:t>
      </w:r>
      <w:r w:rsidRPr="00B20E18">
        <w:rPr>
          <w:i/>
          <w:iCs/>
          <w:vertAlign w:val="subscript"/>
        </w:rPr>
        <w:t>day</w:t>
      </w:r>
      <w:proofErr w:type="spellEnd"/>
      <w:r w:rsidRPr="00B20E18">
        <w:rPr>
          <w:i/>
          <w:iCs/>
        </w:rPr>
        <w:t>) group</w:t>
      </w:r>
      <w:r w:rsidRPr="00B20E18" w:rsidDel="005A4850">
        <w:rPr>
          <w:i/>
          <w:iCs/>
        </w:rPr>
        <w:t xml:space="preserve"> </w:t>
      </w:r>
      <w:r w:rsidRPr="00B20E18">
        <w:rPr>
          <w:i/>
          <w:iCs/>
        </w:rPr>
        <w:t>(left: N1 &lt;45 dB; middle: N2 45–55 dB; N3 &gt;55 dB at home)</w:t>
      </w:r>
    </w:p>
    <w:p w:rsidR="009F21C4" w:rsidP="009F21C4" w:rsidRDefault="009F21C4" w14:paraId="2A92EEED" w14:textId="77777777"/>
    <w:p w:rsidR="009F21C4" w:rsidP="009F21C4" w:rsidRDefault="009F21C4" w14:paraId="61E4C147" w14:textId="77777777">
      <w:pPr>
        <w:pStyle w:val="berschrift3"/>
      </w:pPr>
      <w:r>
        <w:t>3.3 The influence of road traffic noise on perceived soundscape and restorativeness (RQ2)</w:t>
      </w:r>
    </w:p>
    <w:p w:rsidRPr="004356D7" w:rsidR="009F21C4" w:rsidP="009F21C4" w:rsidRDefault="009F21C4" w14:paraId="1FD7B010" w14:textId="77777777">
      <w:pPr>
        <w:pStyle w:val="berschrift4"/>
      </w:pPr>
      <w:r>
        <w:t>3.3.1 Soundscape perception</w:t>
      </w:r>
    </w:p>
    <w:p w:rsidR="009F21C4" w:rsidP="009F21C4" w:rsidRDefault="009F21C4" w14:paraId="308A258A" w14:textId="0B1D216C">
      <w:r>
        <w:t>R</w:t>
      </w:r>
      <w:r w:rsidRPr="004356D7">
        <w:t xml:space="preserve">espondents </w:t>
      </w:r>
      <w:r>
        <w:t>generally rated</w:t>
      </w:r>
      <w:r w:rsidRPr="004356D7">
        <w:t xml:space="preserve"> the soundscapes </w:t>
      </w:r>
      <w:r>
        <w:t>in their RLs positively (</w:t>
      </w:r>
      <w:r w:rsidRPr="00CE5775">
        <w:rPr>
          <w:highlight w:val="lightGray"/>
        </w:rPr>
        <w:t>Figure 5</w:t>
      </w:r>
      <w:r>
        <w:t>)</w:t>
      </w:r>
      <w:r w:rsidRPr="004356D7">
        <w:t>.</w:t>
      </w:r>
      <w:r>
        <w:t xml:space="preserve"> Natural</w:t>
      </w:r>
      <w:r w:rsidRPr="004356D7">
        <w:t xml:space="preserve"> sounds</w:t>
      </w:r>
      <w:r>
        <w:t xml:space="preserve"> such as </w:t>
      </w:r>
      <w:r w:rsidRPr="004356D7">
        <w:t>birds</w:t>
      </w:r>
      <w:r>
        <w:t>ong</w:t>
      </w:r>
      <w:r w:rsidRPr="004356D7">
        <w:t>, wind, leaves</w:t>
      </w:r>
      <w:r>
        <w:t>,</w:t>
      </w:r>
      <w:r w:rsidRPr="004356D7">
        <w:t xml:space="preserve"> and water </w:t>
      </w:r>
      <w:r>
        <w:t xml:space="preserve">were most frequently reported </w:t>
      </w:r>
      <w:r w:rsidRPr="004356D7">
        <w:t xml:space="preserve">as </w:t>
      </w:r>
      <w:r>
        <w:t xml:space="preserve">dominant, </w:t>
      </w:r>
      <w:r w:rsidRPr="00317C9F">
        <w:t xml:space="preserve">while anthropogenic sounds (e.g. traffic, music) were less prevalent. </w:t>
      </w:r>
      <w:r>
        <w:t xml:space="preserve">Most participants </w:t>
      </w:r>
      <w:r w:rsidRPr="004356D7">
        <w:t>described the sounds</w:t>
      </w:r>
      <w:r>
        <w:t>cape</w:t>
      </w:r>
      <w:r w:rsidRPr="004356D7">
        <w:t xml:space="preserve"> at RL as “pleasant” and “tranquil”</w:t>
      </w:r>
      <w:r>
        <w:t xml:space="preserve">, </w:t>
      </w:r>
      <w:r w:rsidRPr="00317C9F">
        <w:t>with low levels of annoyance</w:t>
      </w:r>
      <w:r>
        <w:t xml:space="preserve">, while the </w:t>
      </w:r>
      <w:r w:rsidRPr="004356D7">
        <w:t xml:space="preserve">most annoying were road traffic, aircraft noise and music of others. </w:t>
      </w:r>
      <w:r>
        <w:t xml:space="preserve">However, </w:t>
      </w:r>
      <w:r w:rsidRPr="004356D7">
        <w:t>differ</w:t>
      </w:r>
      <w:r>
        <w:t>ences</w:t>
      </w:r>
      <w:r w:rsidRPr="004356D7">
        <w:t xml:space="preserve"> </w:t>
      </w:r>
      <w:r>
        <w:t>emerged with exposure to road traffic noise (RL-Noise). At higher noise levels, particularly above 55 dB (</w:t>
      </w:r>
      <w:proofErr w:type="spellStart"/>
      <w:r>
        <w:t>L</w:t>
      </w:r>
      <w:r w:rsidRPr="00AB4853">
        <w:rPr>
          <w:vertAlign w:val="subscript"/>
        </w:rPr>
        <w:t>day</w:t>
      </w:r>
      <w:proofErr w:type="spellEnd"/>
      <w:r>
        <w:t xml:space="preserve">), </w:t>
      </w:r>
      <w:r w:rsidRPr="004356D7">
        <w:t>respondents</w:t>
      </w:r>
      <w:r>
        <w:t xml:space="preserve"> reported</w:t>
      </w:r>
      <w:r w:rsidRPr="004356D7">
        <w:t xml:space="preserve"> lowe</w:t>
      </w:r>
      <w:r>
        <w:t>r</w:t>
      </w:r>
      <w:r w:rsidRPr="004356D7">
        <w:t xml:space="preserve"> scores </w:t>
      </w:r>
      <w:r>
        <w:t>for</w:t>
      </w:r>
      <w:r w:rsidRPr="004356D7">
        <w:t xml:space="preserve"> positive</w:t>
      </w:r>
      <w:r>
        <w:t xml:space="preserve"> </w:t>
      </w:r>
      <w:r w:rsidRPr="004356D7">
        <w:t>sounds</w:t>
      </w:r>
      <w:r>
        <w:t>cape</w:t>
      </w:r>
      <w:r w:rsidRPr="004356D7">
        <w:t xml:space="preserve"> attributes (e.g. nature sounds</w:t>
      </w:r>
      <w:r w:rsidR="00A0588C">
        <w:t>,</w:t>
      </w:r>
      <w:r w:rsidRPr="004356D7">
        <w:t xml:space="preserve"> pleasantness) and highe</w:t>
      </w:r>
      <w:r>
        <w:t>r</w:t>
      </w:r>
      <w:r w:rsidRPr="004356D7">
        <w:t xml:space="preserve"> scores to negative attributes (e.g. road traffic noise</w:t>
      </w:r>
      <w:r>
        <w:t xml:space="preserve">, </w:t>
      </w:r>
      <w:r w:rsidRPr="004356D7">
        <w:t>loud).</w:t>
      </w:r>
    </w:p>
    <w:p w:rsidR="009F21C4" w:rsidP="009F21C4" w:rsidRDefault="009F21C4" w14:paraId="3ECEDCCD" w14:textId="77777777">
      <w:r>
        <w:t>Equally, respondents reported low scores for noise annoyance, saying that they found places without disturbing noise (</w:t>
      </w:r>
      <w:r w:rsidRPr="00CE5775">
        <w:rPr>
          <w:highlight w:val="lightGray"/>
        </w:rPr>
        <w:t>Figure 5c</w:t>
      </w:r>
      <w:r>
        <w:t>). However, annoyance from road traffic noise clearly increased at noise levels of 50 dB (</w:t>
      </w:r>
      <w:proofErr w:type="spellStart"/>
      <w:r>
        <w:t>L</w:t>
      </w:r>
      <w:r w:rsidRPr="00CE5775">
        <w:rPr>
          <w:vertAlign w:val="subscript"/>
        </w:rPr>
        <w:t>day</w:t>
      </w:r>
      <w:proofErr w:type="spellEnd"/>
      <w:r>
        <w:t>) and higher.</w:t>
      </w:r>
    </w:p>
    <w:p w:rsidR="009F21C4" w:rsidP="009F21C4" w:rsidRDefault="009F21C4" w14:paraId="20F96AC2" w14:textId="77777777"/>
    <w:tbl>
      <w:tblPr>
        <w:tblStyle w:val="Tabellenraster"/>
        <w:tblW w:w="0" w:type="auto"/>
        <w:tblLook w:val="04A0" w:firstRow="1" w:lastRow="0" w:firstColumn="1" w:lastColumn="0" w:noHBand="0" w:noVBand="1"/>
      </w:tblPr>
      <w:tblGrid>
        <w:gridCol w:w="9054"/>
      </w:tblGrid>
      <w:tr w:rsidR="009F21C4" w:rsidTr="00CE5775" w14:paraId="4BDFD439" w14:textId="77777777">
        <w:tc>
          <w:tcPr>
            <w:tcW w:w="9054" w:type="dxa"/>
          </w:tcPr>
          <w:p w:rsidR="009F21C4" w:rsidP="00CE5775" w:rsidRDefault="009F21C4" w14:paraId="1B81567E" w14:textId="77777777">
            <w:pPr>
              <w:jc w:val="center"/>
            </w:pPr>
            <w:r>
              <w:rPr>
                <w:noProof/>
                <w14:ligatures w14:val="standardContextual"/>
              </w:rPr>
              <w:drawing>
                <wp:inline distT="0" distB="0" distL="0" distR="0" wp14:anchorId="011046C4" wp14:editId="68778B04">
                  <wp:extent cx="5549900" cy="2058557"/>
                  <wp:effectExtent l="0" t="0" r="0" b="0"/>
                  <wp:docPr id="262489114" name="Grafik 1" descr="Ein Bild, das Reihe, Diagramm, Screensho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89114" name="Grafik 1" descr="Ein Bild, das Reihe, Diagramm, Screenshot, Text enthält.&#10;&#10;KI-generierte Inhalte können fehlerhaft sein."/>
                          <pic:cNvPicPr/>
                        </pic:nvPicPr>
                        <pic:blipFill>
                          <a:blip r:embed="rId24" cstate="screen">
                            <a:extLst>
                              <a:ext uri="{28A0092B-C50C-407E-A947-70E740481C1C}">
                                <a14:useLocalDpi xmlns:a14="http://schemas.microsoft.com/office/drawing/2010/main"/>
                              </a:ext>
                            </a:extLst>
                          </a:blip>
                          <a:stretch>
                            <a:fillRect/>
                          </a:stretch>
                        </pic:blipFill>
                        <pic:spPr>
                          <a:xfrm>
                            <a:off x="0" y="0"/>
                            <a:ext cx="5577544" cy="2068811"/>
                          </a:xfrm>
                          <a:prstGeom prst="rect">
                            <a:avLst/>
                          </a:prstGeom>
                        </pic:spPr>
                      </pic:pic>
                    </a:graphicData>
                  </a:graphic>
                </wp:inline>
              </w:drawing>
            </w:r>
          </w:p>
        </w:tc>
      </w:tr>
      <w:tr w:rsidR="009F21C4" w:rsidTr="00CE5775" w14:paraId="1DDB0AB4" w14:textId="77777777">
        <w:tc>
          <w:tcPr>
            <w:tcW w:w="9054" w:type="dxa"/>
          </w:tcPr>
          <w:p w:rsidR="009F21C4" w:rsidP="00CE5775" w:rsidRDefault="009F21C4" w14:paraId="64DD6E3D" w14:textId="77777777">
            <w:pPr>
              <w:ind w:left="360"/>
              <w:jc w:val="center"/>
            </w:pPr>
            <w:r>
              <w:t>a. Sound type</w:t>
            </w:r>
          </w:p>
        </w:tc>
      </w:tr>
      <w:tr w:rsidR="009F21C4" w:rsidTr="00CE5775" w14:paraId="7E3975BE" w14:textId="77777777">
        <w:tc>
          <w:tcPr>
            <w:tcW w:w="9054" w:type="dxa"/>
          </w:tcPr>
          <w:p w:rsidR="009F21C4" w:rsidP="00CE5775" w:rsidRDefault="009F21C4" w14:paraId="77366E7C" w14:textId="77777777">
            <w:pPr>
              <w:jc w:val="center"/>
            </w:pPr>
            <w:r>
              <w:rPr>
                <w:noProof/>
                <w14:ligatures w14:val="standardContextual"/>
              </w:rPr>
              <w:drawing>
                <wp:inline distT="0" distB="0" distL="0" distR="0" wp14:anchorId="4D1D1309" wp14:editId="6F702BDD">
                  <wp:extent cx="5485222" cy="2447290"/>
                  <wp:effectExtent l="0" t="0" r="1270" b="3810"/>
                  <wp:docPr id="30185299" name="Grafik 2" descr="Ein Bild, das Screenshot, Reihe, Tex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5299" name="Grafik 2" descr="Ein Bild, das Screenshot, Reihe, Text, Diagramm enthält.&#10;&#10;KI-generierte Inhalte können fehlerhaft sein."/>
                          <pic:cNvPicPr/>
                        </pic:nvPicPr>
                        <pic:blipFill>
                          <a:blip r:embed="rId25" cstate="screen">
                            <a:extLst>
                              <a:ext uri="{28A0092B-C50C-407E-A947-70E740481C1C}">
                                <a14:useLocalDpi xmlns:a14="http://schemas.microsoft.com/office/drawing/2010/main"/>
                              </a:ext>
                            </a:extLst>
                          </a:blip>
                          <a:stretch>
                            <a:fillRect/>
                          </a:stretch>
                        </pic:blipFill>
                        <pic:spPr>
                          <a:xfrm>
                            <a:off x="0" y="0"/>
                            <a:ext cx="5491320" cy="2450011"/>
                          </a:xfrm>
                          <a:prstGeom prst="rect">
                            <a:avLst/>
                          </a:prstGeom>
                        </pic:spPr>
                      </pic:pic>
                    </a:graphicData>
                  </a:graphic>
                </wp:inline>
              </w:drawing>
            </w:r>
          </w:p>
        </w:tc>
      </w:tr>
      <w:tr w:rsidR="009F21C4" w:rsidTr="00CE5775" w14:paraId="70A06B93" w14:textId="77777777">
        <w:tc>
          <w:tcPr>
            <w:tcW w:w="9054" w:type="dxa"/>
          </w:tcPr>
          <w:p w:rsidR="009F21C4" w:rsidP="00CE5775" w:rsidRDefault="009F21C4" w14:paraId="7D66ED09" w14:textId="77777777">
            <w:pPr>
              <w:jc w:val="center"/>
            </w:pPr>
            <w:r>
              <w:t>b. Soundscape assessment</w:t>
            </w:r>
          </w:p>
        </w:tc>
      </w:tr>
      <w:tr w:rsidR="009F21C4" w:rsidTr="00CE5775" w14:paraId="5C4D94E2" w14:textId="77777777">
        <w:tc>
          <w:tcPr>
            <w:tcW w:w="9054" w:type="dxa"/>
          </w:tcPr>
          <w:p w:rsidR="009F21C4" w:rsidP="00CE5775" w:rsidRDefault="009F21C4" w14:paraId="554BE99A" w14:textId="77777777">
            <w:pPr>
              <w:jc w:val="center"/>
            </w:pPr>
            <w:r>
              <w:rPr>
                <w:noProof/>
                <w14:ligatures w14:val="standardContextual"/>
              </w:rPr>
              <w:drawing>
                <wp:inline distT="0" distB="0" distL="0" distR="0" wp14:anchorId="3D4FB732" wp14:editId="3633C105">
                  <wp:extent cx="5501458" cy="2199005"/>
                  <wp:effectExtent l="0" t="0" r="0" b="0"/>
                  <wp:docPr id="754498927" name="Grafik 3" descr="Ein Bild, das Text, Screensho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98927" name="Grafik 3" descr="Ein Bild, das Text, Screenshot, Reihe, Diagramm enthält.&#10;&#10;KI-generierte Inhalte können fehlerhaft sein."/>
                          <pic:cNvPicPr/>
                        </pic:nvPicPr>
                        <pic:blipFill>
                          <a:blip r:embed="rId26" cstate="screen">
                            <a:extLst>
                              <a:ext uri="{28A0092B-C50C-407E-A947-70E740481C1C}">
                                <a14:useLocalDpi xmlns:a14="http://schemas.microsoft.com/office/drawing/2010/main"/>
                              </a:ext>
                            </a:extLst>
                          </a:blip>
                          <a:stretch>
                            <a:fillRect/>
                          </a:stretch>
                        </pic:blipFill>
                        <pic:spPr>
                          <a:xfrm>
                            <a:off x="0" y="0"/>
                            <a:ext cx="5512497" cy="2203417"/>
                          </a:xfrm>
                          <a:prstGeom prst="rect">
                            <a:avLst/>
                          </a:prstGeom>
                        </pic:spPr>
                      </pic:pic>
                    </a:graphicData>
                  </a:graphic>
                </wp:inline>
              </w:drawing>
            </w:r>
          </w:p>
        </w:tc>
      </w:tr>
      <w:tr w:rsidR="009F21C4" w:rsidTr="00CE5775" w14:paraId="14C5C6A2" w14:textId="77777777">
        <w:tc>
          <w:tcPr>
            <w:tcW w:w="9054" w:type="dxa"/>
          </w:tcPr>
          <w:p w:rsidR="009F21C4" w:rsidP="00CE5775" w:rsidRDefault="009F21C4" w14:paraId="27557712" w14:textId="77777777">
            <w:pPr>
              <w:jc w:val="center"/>
            </w:pPr>
            <w:r>
              <w:t>c. Noise annoyance</w:t>
            </w:r>
          </w:p>
        </w:tc>
      </w:tr>
    </w:tbl>
    <w:p w:rsidRPr="00B20E18" w:rsidR="009F21C4" w:rsidP="009F21C4" w:rsidRDefault="009F21C4" w14:paraId="0261E735" w14:textId="77777777">
      <w:pPr>
        <w:ind w:left="1134" w:hanging="1134"/>
        <w:rPr>
          <w:i/>
          <w:iCs/>
        </w:rPr>
      </w:pPr>
      <w:r w:rsidRPr="00B20E18">
        <w:rPr>
          <w:i/>
          <w:iCs/>
          <w:highlight w:val="lightGray"/>
        </w:rPr>
        <w:t>Figure5</w:t>
      </w:r>
      <w:r w:rsidRPr="00B20E18">
        <w:rPr>
          <w:i/>
          <w:iCs/>
        </w:rPr>
        <w:tab/>
      </w:r>
      <w:r w:rsidRPr="00B20E18">
        <w:rPr>
          <w:i/>
          <w:iCs/>
        </w:rPr>
        <w:t xml:space="preserve">Soundscapes of the restorative locations (RL) reported by the respondents in relation to road traffic noise level at RLs. Sources of the scales: a. own representation; b. ISO/TS12913-2 (ISO, 2019); c. ISO/TS15666 (ISO, 2003). </w:t>
      </w:r>
    </w:p>
    <w:p w:rsidR="009F21C4" w:rsidP="009F21C4" w:rsidRDefault="009F21C4" w14:paraId="00EF9222" w14:textId="77777777"/>
    <w:p w:rsidR="009F21C4" w:rsidP="009F21C4" w:rsidRDefault="009F21C4" w14:paraId="01C5C679" w14:textId="77777777">
      <w:r w:rsidRPr="004356D7">
        <w:t xml:space="preserve">The influence of </w:t>
      </w:r>
      <w:r>
        <w:t>actual</w:t>
      </w:r>
      <w:r w:rsidRPr="004356D7">
        <w:t xml:space="preserve"> </w:t>
      </w:r>
      <w:r>
        <w:t xml:space="preserve">road traffic </w:t>
      </w:r>
      <w:r w:rsidRPr="004356D7">
        <w:t>noise level</w:t>
      </w:r>
      <w:r>
        <w:t>s</w:t>
      </w:r>
      <w:r w:rsidRPr="004356D7">
        <w:t xml:space="preserve"> </w:t>
      </w:r>
      <w:r>
        <w:t>(</w:t>
      </w:r>
      <w:proofErr w:type="spellStart"/>
      <w:r w:rsidRPr="004356D7">
        <w:t>L</w:t>
      </w:r>
      <w:r w:rsidRPr="004356D7">
        <w:rPr>
          <w:vertAlign w:val="subscript"/>
        </w:rPr>
        <w:t>day</w:t>
      </w:r>
      <w:proofErr w:type="spellEnd"/>
      <w:r>
        <w:t xml:space="preserve">) </w:t>
      </w:r>
      <w:r w:rsidRPr="004356D7">
        <w:t xml:space="preserve">on perceived </w:t>
      </w:r>
      <w:r>
        <w:t>overall s</w:t>
      </w:r>
      <w:r w:rsidRPr="004356D7">
        <w:t>oundscape quality</w:t>
      </w:r>
      <w:r>
        <w:t xml:space="preserve"> was notable (</w:t>
      </w:r>
      <w:r w:rsidRPr="001215A4">
        <w:rPr>
          <w:highlight w:val="lightGray"/>
        </w:rPr>
        <w:t xml:space="preserve">Figure </w:t>
      </w:r>
      <w:r>
        <w:rPr>
          <w:highlight w:val="lightGray"/>
        </w:rPr>
        <w:t>6).</w:t>
      </w:r>
      <w:r w:rsidRPr="004356D7">
        <w:t xml:space="preserve"> </w:t>
      </w:r>
      <w:r>
        <w:t>For</w:t>
      </w:r>
      <w:r w:rsidRPr="004356D7">
        <w:t xml:space="preserve"> RL</w:t>
      </w:r>
      <w:r>
        <w:t>s</w:t>
      </w:r>
      <w:r w:rsidRPr="004356D7">
        <w:t xml:space="preserve"> with </w:t>
      </w:r>
      <w:proofErr w:type="spellStart"/>
      <w:r w:rsidRPr="004356D7">
        <w:t>L</w:t>
      </w:r>
      <w:r w:rsidRPr="004356D7">
        <w:rPr>
          <w:vertAlign w:val="subscript"/>
        </w:rPr>
        <w:t>day</w:t>
      </w:r>
      <w:proofErr w:type="spellEnd"/>
      <w:r w:rsidRPr="004356D7">
        <w:t xml:space="preserve"> &gt; 55 dB (12% of all RLs), </w:t>
      </w:r>
      <w:r>
        <w:t xml:space="preserve">only 73% </w:t>
      </w:r>
      <w:r w:rsidRPr="004356D7">
        <w:t xml:space="preserve">of respondents </w:t>
      </w:r>
      <w:r>
        <w:t>rated the</w:t>
      </w:r>
      <w:r w:rsidRPr="004356D7">
        <w:t xml:space="preserve"> perceived overall soundscape quality as “rather good” or “very good”, </w:t>
      </w:r>
      <w:r>
        <w:t xml:space="preserve">compared to 82% for </w:t>
      </w:r>
      <w:r w:rsidRPr="004356D7">
        <w:t>RL</w:t>
      </w:r>
      <w:r>
        <w:t>s</w:t>
      </w:r>
      <w:r w:rsidRPr="004356D7">
        <w:t xml:space="preserve"> with</w:t>
      </w:r>
      <w:r>
        <w:t xml:space="preserve"> 45 dB &lt;</w:t>
      </w:r>
      <w:r w:rsidRPr="004356D7">
        <w:t xml:space="preserve"> </w:t>
      </w:r>
      <w:proofErr w:type="spellStart"/>
      <w:r w:rsidRPr="004356D7">
        <w:t>L</w:t>
      </w:r>
      <w:r w:rsidRPr="004356D7">
        <w:rPr>
          <w:vertAlign w:val="subscript"/>
        </w:rPr>
        <w:t>day</w:t>
      </w:r>
      <w:proofErr w:type="spellEnd"/>
      <w:r w:rsidRPr="004356D7">
        <w:t xml:space="preserve"> &lt; </w:t>
      </w:r>
      <w:r>
        <w:t>5</w:t>
      </w:r>
      <w:r w:rsidRPr="004356D7">
        <w:t>5 dB</w:t>
      </w:r>
      <w:r>
        <w:t>, and 92%</w:t>
      </w:r>
      <w:r w:rsidRPr="004356D7">
        <w:t xml:space="preserve"> for RL</w:t>
      </w:r>
      <w:r>
        <w:t>s</w:t>
      </w:r>
      <w:r w:rsidRPr="004356D7">
        <w:t xml:space="preserve"> with </w:t>
      </w:r>
      <w:proofErr w:type="spellStart"/>
      <w:r w:rsidRPr="004356D7">
        <w:t>L</w:t>
      </w:r>
      <w:r w:rsidRPr="004356D7">
        <w:rPr>
          <w:vertAlign w:val="subscript"/>
        </w:rPr>
        <w:t>day</w:t>
      </w:r>
      <w:proofErr w:type="spellEnd"/>
      <w:r w:rsidRPr="004356D7">
        <w:t xml:space="preserve"> &lt; 45 </w:t>
      </w:r>
      <w:proofErr w:type="spellStart"/>
      <w:r w:rsidRPr="004356D7">
        <w:t>dB</w:t>
      </w:r>
      <w:r>
        <w:t>.</w:t>
      </w:r>
      <w:proofErr w:type="spellEnd"/>
      <w:r>
        <w:t xml:space="preserve"> </w:t>
      </w:r>
      <w:r w:rsidRPr="00B14352">
        <w:t>This pattern was consistent across noise groups</w:t>
      </w:r>
      <w:r>
        <w:t xml:space="preserve"> according to road traffic noise exposure at home</w:t>
      </w:r>
      <w:r w:rsidRPr="00B14352">
        <w:t>, with N3 respondents reporting the lowest overall soundscape quality</w:t>
      </w:r>
      <w:r>
        <w:t>. O</w:t>
      </w:r>
      <w:r w:rsidRPr="004356D7">
        <w:t>nly 79% of the</w:t>
      </w:r>
      <w:r>
        <w:t>m</w:t>
      </w:r>
      <w:r w:rsidRPr="004356D7">
        <w:t xml:space="preserve"> </w:t>
      </w:r>
      <w:r>
        <w:t>rated</w:t>
      </w:r>
      <w:r w:rsidRPr="004356D7">
        <w:t xml:space="preserve"> the overall soundscape as good, </w:t>
      </w:r>
      <w:r>
        <w:t>while</w:t>
      </w:r>
      <w:r w:rsidRPr="004356D7">
        <w:t xml:space="preserve"> in less noisy areas (N</w:t>
      </w:r>
      <w:r>
        <w:t>2</w:t>
      </w:r>
      <w:r w:rsidRPr="004356D7">
        <w:t>, N</w:t>
      </w:r>
      <w:r>
        <w:t>1</w:t>
      </w:r>
      <w:r w:rsidRPr="004356D7">
        <w:t xml:space="preserve">), </w:t>
      </w:r>
      <w:r>
        <w:t>that was the case</w:t>
      </w:r>
      <w:r w:rsidRPr="004356D7">
        <w:t xml:space="preserve"> </w:t>
      </w:r>
      <w:r>
        <w:t>for</w:t>
      </w:r>
      <w:r w:rsidRPr="004356D7">
        <w:t xml:space="preserve"> 88% and 91%</w:t>
      </w:r>
      <w:r>
        <w:t>,</w:t>
      </w:r>
      <w:r w:rsidRPr="004356D7">
        <w:t xml:space="preserve"> respectively. </w:t>
      </w:r>
    </w:p>
    <w:p w:rsidR="009F21C4" w:rsidP="009F21C4" w:rsidRDefault="009F21C4" w14:paraId="1B5BC933" w14:textId="77777777">
      <w:r>
        <w:rPr>
          <w:noProof/>
          <w14:ligatures w14:val="standardContextual"/>
        </w:rPr>
        <w:drawing>
          <wp:inline distT="0" distB="0" distL="0" distR="0" wp14:anchorId="7A80BE12" wp14:editId="3808AFE7">
            <wp:extent cx="5441950" cy="2517442"/>
            <wp:effectExtent l="0" t="0" r="0" b="0"/>
            <wp:docPr id="237320206" name="Grafik 4" descr="Ein Bild, das Text, Schrift,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20206" name="Grafik 4" descr="Ein Bild, das Text, Schrift, Reihe, Screenshot enthält.&#10;&#10;KI-generierte Inhalte können fehlerhaft sein."/>
                    <pic:cNvPicPr/>
                  </pic:nvPicPr>
                  <pic:blipFill>
                    <a:blip r:embed="rId27" cstate="screen">
                      <a:extLst>
                        <a:ext uri="{28A0092B-C50C-407E-A947-70E740481C1C}">
                          <a14:useLocalDpi xmlns:a14="http://schemas.microsoft.com/office/drawing/2010/main"/>
                        </a:ext>
                      </a:extLst>
                    </a:blip>
                    <a:stretch>
                      <a:fillRect/>
                    </a:stretch>
                  </pic:blipFill>
                  <pic:spPr>
                    <a:xfrm>
                      <a:off x="0" y="0"/>
                      <a:ext cx="5463797" cy="2527548"/>
                    </a:xfrm>
                    <a:prstGeom prst="rect">
                      <a:avLst/>
                    </a:prstGeom>
                  </pic:spPr>
                </pic:pic>
              </a:graphicData>
            </a:graphic>
          </wp:inline>
        </w:drawing>
      </w:r>
    </w:p>
    <w:p w:rsidRPr="00B20E18" w:rsidR="009F21C4" w:rsidP="009F21C4" w:rsidRDefault="009F21C4" w14:paraId="2B42678D" w14:textId="77777777">
      <w:pPr>
        <w:ind w:left="1134" w:hanging="1134"/>
        <w:rPr>
          <w:i/>
          <w:iCs/>
        </w:rPr>
      </w:pPr>
      <w:r w:rsidRPr="00B20E18">
        <w:rPr>
          <w:i/>
          <w:iCs/>
          <w:highlight w:val="lightGray"/>
        </w:rPr>
        <w:t xml:space="preserve">Figure </w:t>
      </w:r>
      <w:r w:rsidRPr="00B20E18">
        <w:rPr>
          <w:i/>
          <w:iCs/>
        </w:rPr>
        <w:t>6</w:t>
      </w:r>
      <w:r w:rsidRPr="00B20E18">
        <w:rPr>
          <w:i/>
          <w:iCs/>
        </w:rPr>
        <w:tab/>
      </w:r>
      <w:r w:rsidRPr="00B20E18">
        <w:rPr>
          <w:i/>
          <w:iCs/>
        </w:rPr>
        <w:t xml:space="preserve">Perceived overall soundscape quality at RL on a 5-point scale (1 = very bad; 5 = very good) according to Nilsson and Berglund (2006). </w:t>
      </w:r>
      <w:r w:rsidRPr="00B20E18">
        <w:rPr>
          <w:rFonts w:cstheme="minorHAnsi"/>
          <w:i/>
          <w:iCs/>
          <w:color w:val="212121"/>
        </w:rPr>
        <w:t xml:space="preserve">The vertical dashed grey lines indicate the noise exposure </w:t>
      </w:r>
      <w:r w:rsidRPr="00B20E18">
        <w:rPr>
          <w:i/>
          <w:iCs/>
        </w:rPr>
        <w:t>thresholds associated with perceived acoustic quality according to EEA (2014); low exposure &lt; 45 dB (</w:t>
      </w:r>
      <w:proofErr w:type="spellStart"/>
      <w:r w:rsidRPr="00B20E18">
        <w:rPr>
          <w:i/>
          <w:iCs/>
        </w:rPr>
        <w:t>L</w:t>
      </w:r>
      <w:r w:rsidRPr="00B20E18">
        <w:rPr>
          <w:i/>
          <w:iCs/>
          <w:vertAlign w:val="subscript"/>
        </w:rPr>
        <w:t>day</w:t>
      </w:r>
      <w:proofErr w:type="spellEnd"/>
      <w:r w:rsidRPr="00B20E18">
        <w:rPr>
          <w:i/>
          <w:iCs/>
        </w:rPr>
        <w:t>); high exposure &gt; 55 dB (</w:t>
      </w:r>
      <w:proofErr w:type="spellStart"/>
      <w:r w:rsidRPr="00B20E18">
        <w:rPr>
          <w:i/>
          <w:iCs/>
        </w:rPr>
        <w:t>L</w:t>
      </w:r>
      <w:r w:rsidRPr="00B20E18">
        <w:rPr>
          <w:i/>
          <w:iCs/>
          <w:vertAlign w:val="subscript"/>
        </w:rPr>
        <w:t>day</w:t>
      </w:r>
      <w:proofErr w:type="spellEnd"/>
      <w:r w:rsidRPr="00B20E18">
        <w:rPr>
          <w:i/>
          <w:iCs/>
        </w:rPr>
        <w:t>).</w:t>
      </w:r>
    </w:p>
    <w:p w:rsidR="009F21C4" w:rsidP="009F21C4" w:rsidRDefault="009F21C4" w14:paraId="2D8B56DA" w14:textId="77777777"/>
    <w:p w:rsidRPr="004356D7" w:rsidR="009F21C4" w:rsidP="009F21C4" w:rsidRDefault="009F21C4" w14:paraId="558FBFBD" w14:textId="77777777">
      <w:pPr>
        <w:pStyle w:val="berschrift4"/>
      </w:pPr>
      <w:r>
        <w:t>3.3.2 Perceived restorativeness</w:t>
      </w:r>
    </w:p>
    <w:p w:rsidR="009F21C4" w:rsidP="009F21C4" w:rsidRDefault="009F21C4" w14:paraId="06BB87A3" w14:textId="77777777">
      <w:r>
        <w:t>R</w:t>
      </w:r>
      <w:r w:rsidRPr="004356D7">
        <w:t xml:space="preserve">espondents </w:t>
      </w:r>
      <w:r>
        <w:t>r</w:t>
      </w:r>
      <w:r w:rsidRPr="00604E52">
        <w:t>ated the restorativeness of the</w:t>
      </w:r>
      <w:r>
        <w:t>ir</w:t>
      </w:r>
      <w:r w:rsidRPr="00604E52">
        <w:t xml:space="preserve"> visited outdoor locations (RLs) as</w:t>
      </w:r>
      <w:r>
        <w:t xml:space="preserve"> generally</w:t>
      </w:r>
      <w:r w:rsidRPr="00604E52">
        <w:t xml:space="preserve"> high, with an average score of 5 out of 7 across most dimensions</w:t>
      </w:r>
      <w:r>
        <w:t xml:space="preserve"> of the </w:t>
      </w:r>
      <w:r w:rsidRPr="00260125">
        <w:t>Perceived Restorativeness Scale (PRS)</w:t>
      </w:r>
      <w:r>
        <w:t xml:space="preserve"> </w:t>
      </w:r>
      <w:r w:rsidRPr="00C34983">
        <w:t>across all noise levels</w:t>
      </w:r>
      <w:r>
        <w:t xml:space="preserve"> at RL (</w:t>
      </w:r>
      <w:r>
        <w:rPr>
          <w:highlight w:val="lightGray"/>
        </w:rPr>
        <w:t>Figure</w:t>
      </w:r>
      <w:r w:rsidRPr="002B3A4D">
        <w:rPr>
          <w:highlight w:val="lightGray"/>
        </w:rPr>
        <w:t xml:space="preserve"> 7</w:t>
      </w:r>
      <w:r>
        <w:t>)</w:t>
      </w:r>
      <w:r w:rsidRPr="004356D7">
        <w:t xml:space="preserve">. </w:t>
      </w:r>
      <w:r w:rsidRPr="00C34983">
        <w:t>However, with increasing noise levels</w:t>
      </w:r>
      <w:r w:rsidRPr="00C34983" w:rsidDel="002E1E79">
        <w:t xml:space="preserve"> </w:t>
      </w:r>
      <w:r>
        <w:t xml:space="preserve">the scores for fascination and being away </w:t>
      </w:r>
      <w:r w:rsidRPr="00C34983">
        <w:t>decline</w:t>
      </w:r>
      <w:r>
        <w:t>d</w:t>
      </w:r>
      <w:r w:rsidRPr="00C34983">
        <w:t xml:space="preserve"> </w:t>
      </w:r>
      <w:r>
        <w:t>by 0.25 points, and for extent-scope by almost 0.75 points</w:t>
      </w:r>
      <w:r w:rsidRPr="00C34983">
        <w:t>.</w:t>
      </w:r>
    </w:p>
    <w:p w:rsidR="009F21C4" w:rsidP="009F21C4" w:rsidRDefault="009F21C4" w14:paraId="634F20C0" w14:textId="77777777">
      <w:r>
        <w:rPr>
          <w:noProof/>
          <w14:ligatures w14:val="standardContextual"/>
        </w:rPr>
        <w:drawing>
          <wp:inline distT="0" distB="0" distL="0" distR="0" wp14:anchorId="4050F208" wp14:editId="7C61F0D3">
            <wp:extent cx="4462819" cy="3288030"/>
            <wp:effectExtent l="0" t="0" r="0" b="1270"/>
            <wp:docPr id="463520498" name="Grafik 6" descr="Ein Bild, das Reihe, Diagramm, Screenshot,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20498" name="Grafik 6" descr="Ein Bild, das Reihe, Diagramm, Screenshot, parallel enthält.&#10;&#10;KI-generierte Inhalte können fehlerhaft sein."/>
                    <pic:cNvPicPr/>
                  </pic:nvPicPr>
                  <pic:blipFill>
                    <a:blip r:embed="rId28" cstate="screen">
                      <a:extLst>
                        <a:ext uri="{28A0092B-C50C-407E-A947-70E740481C1C}">
                          <a14:useLocalDpi xmlns:a14="http://schemas.microsoft.com/office/drawing/2010/main"/>
                        </a:ext>
                      </a:extLst>
                    </a:blip>
                    <a:stretch>
                      <a:fillRect/>
                    </a:stretch>
                  </pic:blipFill>
                  <pic:spPr>
                    <a:xfrm>
                      <a:off x="0" y="0"/>
                      <a:ext cx="4479648" cy="3300429"/>
                    </a:xfrm>
                    <a:prstGeom prst="rect">
                      <a:avLst/>
                    </a:prstGeom>
                  </pic:spPr>
                </pic:pic>
              </a:graphicData>
            </a:graphic>
          </wp:inline>
        </w:drawing>
      </w:r>
    </w:p>
    <w:p w:rsidRPr="00771CC7" w:rsidR="009F21C4" w:rsidP="009F21C4" w:rsidRDefault="009F21C4" w14:paraId="6DA849DA" w14:textId="0E696AFC">
      <w:pPr>
        <w:ind w:left="1134" w:hanging="1134"/>
        <w:rPr>
          <w:i/>
          <w:iCs/>
        </w:rPr>
      </w:pPr>
      <w:r w:rsidRPr="00771CC7">
        <w:rPr>
          <w:i/>
          <w:iCs/>
          <w:highlight w:val="lightGray"/>
        </w:rPr>
        <w:t>Figure 7</w:t>
      </w:r>
      <w:r w:rsidRPr="00771CC7">
        <w:rPr>
          <w:i/>
          <w:iCs/>
        </w:rPr>
        <w:tab/>
      </w:r>
      <w:proofErr w:type="gramStart"/>
      <w:r w:rsidRPr="00771CC7">
        <w:rPr>
          <w:i/>
          <w:iCs/>
        </w:rPr>
        <w:t>Scores</w:t>
      </w:r>
      <w:proofErr w:type="gramEnd"/>
      <w:r w:rsidRPr="00771CC7">
        <w:rPr>
          <w:i/>
          <w:iCs/>
        </w:rPr>
        <w:t xml:space="preserve"> of the Perceived Restorativeness Scale (PRS) reported by the respondents for the restorative locations (RL) in relation to road traffic noise exposure at RL</w:t>
      </w:r>
      <w:r w:rsidRPr="00771CC7" w:rsidR="00423EF9">
        <w:rPr>
          <w:i/>
          <w:iCs/>
        </w:rPr>
        <w:t>, on a 7-point scale (1 = very bad; 7 = very good)</w:t>
      </w:r>
      <w:r w:rsidRPr="00771CC7">
        <w:rPr>
          <w:i/>
          <w:iCs/>
        </w:rPr>
        <w:t xml:space="preserve">. PRS-dimensions: BA = being away; EC = extent-coherence; ES = extent-scope; FA = fascination. </w:t>
      </w:r>
      <w:r w:rsidRPr="00771CC7">
        <w:rPr>
          <w:rFonts w:cstheme="minorHAnsi"/>
          <w:i/>
          <w:iCs/>
          <w:color w:val="212121"/>
        </w:rPr>
        <w:t xml:space="preserve">The vertical dashed grey lines indicate the noise exposure </w:t>
      </w:r>
      <w:r w:rsidRPr="00771CC7">
        <w:rPr>
          <w:i/>
          <w:iCs/>
        </w:rPr>
        <w:t>thresholds associated with perceived acoustic quality according to EEA (2014); low exposure &lt; 45 dB (</w:t>
      </w:r>
      <w:proofErr w:type="spellStart"/>
      <w:r w:rsidRPr="00771CC7">
        <w:rPr>
          <w:i/>
          <w:iCs/>
        </w:rPr>
        <w:t>L</w:t>
      </w:r>
      <w:r w:rsidRPr="00771CC7">
        <w:rPr>
          <w:i/>
          <w:iCs/>
          <w:vertAlign w:val="subscript"/>
        </w:rPr>
        <w:t>day</w:t>
      </w:r>
      <w:proofErr w:type="spellEnd"/>
      <w:r w:rsidRPr="00771CC7">
        <w:rPr>
          <w:i/>
          <w:iCs/>
        </w:rPr>
        <w:t>); high exposure &gt; 55 dB (</w:t>
      </w:r>
      <w:proofErr w:type="spellStart"/>
      <w:r w:rsidRPr="00771CC7">
        <w:rPr>
          <w:i/>
          <w:iCs/>
        </w:rPr>
        <w:t>L</w:t>
      </w:r>
      <w:r w:rsidRPr="00771CC7">
        <w:rPr>
          <w:i/>
          <w:iCs/>
          <w:vertAlign w:val="subscript"/>
        </w:rPr>
        <w:t>day</w:t>
      </w:r>
      <w:proofErr w:type="spellEnd"/>
      <w:r w:rsidRPr="00771CC7">
        <w:rPr>
          <w:i/>
          <w:iCs/>
        </w:rPr>
        <w:t>).</w:t>
      </w:r>
    </w:p>
    <w:p w:rsidRPr="004356D7" w:rsidR="009F21C4" w:rsidP="009F21C4" w:rsidRDefault="009F21C4" w14:paraId="6C2623CF" w14:textId="77777777"/>
    <w:p w:rsidR="009F21C4" w:rsidP="009F21C4" w:rsidRDefault="009F21C4" w14:paraId="3953E295" w14:textId="77777777">
      <w:pPr>
        <w:pStyle w:val="berschrift3"/>
      </w:pPr>
      <w:r w:rsidRPr="004356D7">
        <w:t>3.</w:t>
      </w:r>
      <w:r>
        <w:t>4</w:t>
      </w:r>
      <w:r w:rsidRPr="004356D7">
        <w:t xml:space="preserve"> </w:t>
      </w:r>
      <w:r>
        <w:t>Predicting p</w:t>
      </w:r>
      <w:r w:rsidRPr="00C4621F">
        <w:t>erceived restorativeness</w:t>
      </w:r>
      <w:r>
        <w:t xml:space="preserve"> of RL</w:t>
      </w:r>
      <w:r w:rsidRPr="00C4621F">
        <w:t xml:space="preserve"> (RQ</w:t>
      </w:r>
      <w:r>
        <w:t>3</w:t>
      </w:r>
      <w:r w:rsidRPr="00C4621F">
        <w:t xml:space="preserve">) </w:t>
      </w:r>
    </w:p>
    <w:p w:rsidR="009F21C4" w:rsidP="009F21C4" w:rsidRDefault="009F21C4" w14:paraId="62283C6D" w14:textId="371FB97D">
      <w:r>
        <w:t>W</w:t>
      </w:r>
      <w:r w:rsidRPr="00B062FB">
        <w:t xml:space="preserve">e focused on the Perceived Restorativeness Scale (PRS) as the primary outcome variable. </w:t>
      </w:r>
      <w:r w:rsidRPr="00DF43DB">
        <w:t xml:space="preserve">The prediction of the PRS dimensions and the aggregated PRS revealed that the three models used performed rather similarly, with </w:t>
      </w:r>
      <w:proofErr w:type="spellStart"/>
      <w:r w:rsidRPr="00DF43DB">
        <w:t>XGBoost</w:t>
      </w:r>
      <w:proofErr w:type="spellEnd"/>
      <w:r w:rsidRPr="00DF43DB">
        <w:t xml:space="preserve"> being slightly superior, OLS in the middle, and Random Forest slightly inferior on average. The best out-of-sample performance was achieved with the combination of geodata and </w:t>
      </w:r>
      <w:r>
        <w:t>all</w:t>
      </w:r>
      <w:r w:rsidRPr="00DF43DB">
        <w:t xml:space="preserve"> mediators</w:t>
      </w:r>
      <w:r>
        <w:t xml:space="preserve"> (</w:t>
      </w:r>
      <w:commentRangeStart w:id="9"/>
      <w:r w:rsidRPr="00E65079">
        <w:rPr>
          <w:highlight w:val="lightGray"/>
        </w:rPr>
        <w:t xml:space="preserve">Table </w:t>
      </w:r>
      <w:commentRangeEnd w:id="9"/>
      <w:r>
        <w:rPr>
          <w:rStyle w:val="Kommentarzeichen"/>
        </w:rPr>
        <w:commentReference w:id="9"/>
      </w:r>
      <w:r w:rsidRPr="00E65079">
        <w:rPr>
          <w:highlight w:val="lightGray"/>
        </w:rPr>
        <w:t>4</w:t>
      </w:r>
      <w:r>
        <w:t>).</w:t>
      </w:r>
      <w:r w:rsidRPr="00DF43DB">
        <w:t xml:space="preserve"> </w:t>
      </w:r>
      <w:r w:rsidRPr="00B062FB">
        <w:t xml:space="preserve">While geospatial data such as greenness (NDVI), land cover, and noise levels provide important contextual information, they alone explained a </w:t>
      </w:r>
      <w:r>
        <w:t xml:space="preserve">very </w:t>
      </w:r>
      <w:r w:rsidRPr="00B062FB">
        <w:t xml:space="preserve">small portion of the variance in PRS. In contrast, the inclusion of </w:t>
      </w:r>
      <w:r>
        <w:t>the</w:t>
      </w:r>
      <w:r w:rsidRPr="00B062FB">
        <w:t xml:space="preserve"> perceptual variables</w:t>
      </w:r>
      <w:r>
        <w:t xml:space="preserve"> (mediators), overall </w:t>
      </w:r>
      <w:r w:rsidRPr="00B062FB">
        <w:t>soundscape quality</w:t>
      </w:r>
      <w:r>
        <w:t>,</w:t>
      </w:r>
      <w:r w:rsidRPr="00B062FB">
        <w:t xml:space="preserve"> feeling of being in nature</w:t>
      </w:r>
      <w:r>
        <w:t xml:space="preserve"> and sensory perceptions, </w:t>
      </w:r>
      <w:r w:rsidRPr="00B062FB">
        <w:t xml:space="preserve">substantially improved model performance. </w:t>
      </w:r>
      <w:r>
        <w:t xml:space="preserve">Particularly, the items of sensory perceptions </w:t>
      </w:r>
      <w:r w:rsidR="008B4942">
        <w:t xml:space="preserve">increased </w:t>
      </w:r>
      <w:r>
        <w:t>the predictive power of the models</w:t>
      </w:r>
      <w:r w:rsidR="008B4942">
        <w:t xml:space="preserve"> considerably</w:t>
      </w:r>
      <w:r>
        <w:t>. For details about the statistics see</w:t>
      </w:r>
      <w:r w:rsidRPr="05385139">
        <w:t xml:space="preserve"> </w:t>
      </w:r>
      <w:r w:rsidRPr="05385139">
        <w:rPr>
          <w:highlight w:val="lightGray"/>
        </w:rPr>
        <w:t>supplementary material</w:t>
      </w:r>
      <w:r w:rsidRPr="05385139">
        <w:t>.</w:t>
      </w:r>
    </w:p>
    <w:p w:rsidRPr="00B20E18" w:rsidR="009F21C4" w:rsidP="2466763E" w:rsidRDefault="009F21C4" w14:paraId="5843736E" w14:textId="36B2D3E2">
      <w:pPr>
        <w:ind w:left="851" w:hanging="851"/>
        <w:rPr>
          <w:i w:val="1"/>
          <w:iCs w:val="1"/>
        </w:rPr>
      </w:pPr>
      <w:r w:rsidRPr="2466763E" w:rsidR="21EA5640">
        <w:rPr>
          <w:i w:val="1"/>
          <w:iCs w:val="1"/>
          <w:highlight w:val="lightGray"/>
        </w:rPr>
        <w:t>Table 4</w:t>
      </w:r>
      <w:r>
        <w:tab/>
      </w:r>
      <w:ins w:author="Lukas Graz" w:date="2025-10-23T13:57:35.824Z" w:id="1914392106">
        <w:r w:rsidRPr="2466763E" w:rsidR="4FA47A16">
          <w:rPr>
            <w:i w:val="1"/>
            <w:iCs w:val="1"/>
            <w:highlight w:val="lightGray"/>
          </w:rPr>
          <w:t>Out-of-sample p</w:t>
        </w:r>
      </w:ins>
      <w:ins w:author="Lukas Graz" w:date="2025-10-23T13:56:06.45Z" w:id="764793704">
        <w:r w:rsidRPr="2466763E" w:rsidR="34451E55">
          <w:rPr>
            <w:i w:val="1"/>
            <w:iCs w:val="1"/>
            <w:highlight w:val="lightGray"/>
          </w:rPr>
          <w:t xml:space="preserve">roportion </w:t>
        </w:r>
        <w:r w:rsidRPr="2466763E" w:rsidR="0E1EE1C4">
          <w:rPr>
            <w:i w:val="1"/>
            <w:iCs w:val="1"/>
            <w:highlight w:val="lightGray"/>
          </w:rPr>
          <w:t>o</w:t>
        </w:r>
        <w:r w:rsidRPr="2466763E" w:rsidR="34451E55">
          <w:rPr>
            <w:i w:val="1"/>
            <w:iCs w:val="1"/>
            <w:highlight w:val="lightGray"/>
          </w:rPr>
          <w:t xml:space="preserve">f </w:t>
        </w:r>
      </w:ins>
      <w:del w:author="Lukas Graz" w:date="2025-10-23T13:56:32.953Z" w:id="1230593113">
        <w:r w:rsidRPr="2466763E" w:rsidDel="21EA5640">
          <w:rPr>
            <w:i w:val="1"/>
            <w:iCs w:val="1"/>
          </w:rPr>
          <w:delText>E</w:delText>
        </w:r>
      </w:del>
      <w:ins w:author="Lukas Graz" w:date="2025-10-23T13:56:11.649Z" w:id="1060279255">
        <w:r w:rsidRPr="2466763E" w:rsidR="623E41ED">
          <w:rPr>
            <w:i w:val="1"/>
            <w:iCs w:val="1"/>
          </w:rPr>
          <w:t>e</w:t>
        </w:r>
      </w:ins>
      <w:r w:rsidRPr="2466763E" w:rsidR="21EA5640">
        <w:rPr>
          <w:i w:val="1"/>
          <w:iCs w:val="1"/>
        </w:rPr>
        <w:t xml:space="preserve">xplained variance of the PRS dimensions when using different sets of predictors; in each case maximum value out of the three models: OLS, </w:t>
      </w:r>
      <w:r w:rsidRPr="2466763E" w:rsidR="21EA5640">
        <w:rPr>
          <w:i w:val="1"/>
          <w:iCs w:val="1"/>
        </w:rPr>
        <w:t>XGBoost</w:t>
      </w:r>
      <w:r w:rsidRPr="2466763E" w:rsidR="21EA5640">
        <w:rPr>
          <w:i w:val="1"/>
          <w:iCs w:val="1"/>
        </w:rPr>
        <w:t>, Random Forest</w:t>
      </w:r>
    </w:p>
    <w:tbl>
      <w:tblPr>
        <w:tblStyle w:val="Tabellenraster"/>
        <w:tblW w:w="0" w:type="auto"/>
        <w:tblLook w:val="04A0" w:firstRow="1" w:lastRow="0" w:firstColumn="1" w:lastColumn="0" w:noHBand="0" w:noVBand="1"/>
      </w:tblPr>
      <w:tblGrid>
        <w:gridCol w:w="3821"/>
        <w:gridCol w:w="1275"/>
        <w:gridCol w:w="993"/>
        <w:gridCol w:w="992"/>
        <w:gridCol w:w="992"/>
        <w:gridCol w:w="981"/>
      </w:tblGrid>
      <w:tr w:rsidRPr="005774A6" w:rsidR="009F21C4" w:rsidTr="00CE5775" w14:paraId="3DF3B78F" w14:textId="77777777">
        <w:tc>
          <w:tcPr>
            <w:tcW w:w="3821" w:type="dxa"/>
          </w:tcPr>
          <w:p w:rsidRPr="005774A6" w:rsidR="009F21C4" w:rsidP="009C0CA9" w:rsidRDefault="009F21C4" w14:paraId="2EB02438" w14:textId="77777777">
            <w:pPr>
              <w:spacing w:after="0" w:line="240" w:lineRule="auto"/>
              <w:jc w:val="center"/>
              <w:rPr>
                <w:b/>
                <w:bCs/>
              </w:rPr>
            </w:pPr>
            <w:r w:rsidRPr="005774A6">
              <w:rPr>
                <w:b/>
                <w:bCs/>
              </w:rPr>
              <w:t>Predictors</w:t>
            </w:r>
          </w:p>
        </w:tc>
        <w:tc>
          <w:tcPr>
            <w:tcW w:w="1275" w:type="dxa"/>
          </w:tcPr>
          <w:p w:rsidRPr="005774A6" w:rsidR="009F21C4" w:rsidP="009C0CA9" w:rsidRDefault="009F21C4" w14:paraId="366A4958" w14:textId="77777777">
            <w:pPr>
              <w:spacing w:after="0" w:line="240" w:lineRule="auto"/>
              <w:jc w:val="center"/>
              <w:rPr>
                <w:b/>
                <w:bCs/>
              </w:rPr>
            </w:pPr>
            <w:r w:rsidRPr="005774A6">
              <w:rPr>
                <w:b/>
                <w:bCs/>
              </w:rPr>
              <w:t>PRS Mean</w:t>
            </w:r>
          </w:p>
        </w:tc>
        <w:tc>
          <w:tcPr>
            <w:tcW w:w="993" w:type="dxa"/>
          </w:tcPr>
          <w:p w:rsidRPr="005774A6" w:rsidR="009F21C4" w:rsidP="009C0CA9" w:rsidRDefault="009F21C4" w14:paraId="268C7602" w14:textId="77777777">
            <w:pPr>
              <w:spacing w:after="0" w:line="240" w:lineRule="auto"/>
              <w:jc w:val="center"/>
              <w:rPr>
                <w:b/>
                <w:bCs/>
              </w:rPr>
            </w:pPr>
            <w:r w:rsidRPr="005774A6">
              <w:rPr>
                <w:b/>
                <w:bCs/>
              </w:rPr>
              <w:t>FA</w:t>
            </w:r>
          </w:p>
        </w:tc>
        <w:tc>
          <w:tcPr>
            <w:tcW w:w="992" w:type="dxa"/>
          </w:tcPr>
          <w:p w:rsidRPr="005774A6" w:rsidR="009F21C4" w:rsidP="009C0CA9" w:rsidRDefault="009F21C4" w14:paraId="7597F7AD" w14:textId="77777777">
            <w:pPr>
              <w:spacing w:after="0" w:line="240" w:lineRule="auto"/>
              <w:jc w:val="center"/>
              <w:rPr>
                <w:b/>
                <w:bCs/>
              </w:rPr>
            </w:pPr>
            <w:r w:rsidRPr="005774A6">
              <w:rPr>
                <w:b/>
                <w:bCs/>
              </w:rPr>
              <w:t>BA</w:t>
            </w:r>
          </w:p>
        </w:tc>
        <w:tc>
          <w:tcPr>
            <w:tcW w:w="992" w:type="dxa"/>
          </w:tcPr>
          <w:p w:rsidRPr="005774A6" w:rsidR="009F21C4" w:rsidP="009C0CA9" w:rsidRDefault="009F21C4" w14:paraId="62059697" w14:textId="77777777">
            <w:pPr>
              <w:spacing w:after="0" w:line="240" w:lineRule="auto"/>
              <w:jc w:val="center"/>
              <w:rPr>
                <w:b/>
                <w:bCs/>
              </w:rPr>
            </w:pPr>
            <w:r w:rsidRPr="005774A6">
              <w:rPr>
                <w:b/>
                <w:bCs/>
              </w:rPr>
              <w:t>EC</w:t>
            </w:r>
          </w:p>
        </w:tc>
        <w:tc>
          <w:tcPr>
            <w:tcW w:w="981" w:type="dxa"/>
          </w:tcPr>
          <w:p w:rsidRPr="005774A6" w:rsidR="009F21C4" w:rsidP="009C0CA9" w:rsidRDefault="009F21C4" w14:paraId="0B6F0A88" w14:textId="77777777">
            <w:pPr>
              <w:spacing w:after="0" w:line="240" w:lineRule="auto"/>
              <w:jc w:val="center"/>
              <w:rPr>
                <w:b/>
                <w:bCs/>
              </w:rPr>
            </w:pPr>
            <w:r w:rsidRPr="005774A6">
              <w:rPr>
                <w:b/>
                <w:bCs/>
              </w:rPr>
              <w:t>ES</w:t>
            </w:r>
          </w:p>
        </w:tc>
      </w:tr>
      <w:tr w:rsidR="009F21C4" w:rsidTr="00CE5775" w14:paraId="6AEDE032" w14:textId="77777777">
        <w:tc>
          <w:tcPr>
            <w:tcW w:w="3821" w:type="dxa"/>
          </w:tcPr>
          <w:p w:rsidR="009F21C4" w:rsidP="009C0CA9" w:rsidRDefault="009F21C4" w14:paraId="49D5AC9C" w14:textId="77777777">
            <w:pPr>
              <w:spacing w:after="0" w:line="240" w:lineRule="auto"/>
            </w:pPr>
            <w:r>
              <w:t>All variables</w:t>
            </w:r>
          </w:p>
        </w:tc>
        <w:tc>
          <w:tcPr>
            <w:tcW w:w="1275" w:type="dxa"/>
          </w:tcPr>
          <w:p w:rsidR="009F21C4" w:rsidP="009C0CA9" w:rsidRDefault="009F21C4" w14:paraId="254BB756" w14:textId="77777777">
            <w:pPr>
              <w:spacing w:after="0" w:line="240" w:lineRule="auto"/>
              <w:jc w:val="center"/>
            </w:pPr>
            <w:r>
              <w:t>0.234</w:t>
            </w:r>
          </w:p>
        </w:tc>
        <w:tc>
          <w:tcPr>
            <w:tcW w:w="993" w:type="dxa"/>
          </w:tcPr>
          <w:p w:rsidR="009F21C4" w:rsidP="009C0CA9" w:rsidRDefault="009F21C4" w14:paraId="64C52FD6" w14:textId="77777777">
            <w:pPr>
              <w:spacing w:after="0" w:line="240" w:lineRule="auto"/>
              <w:jc w:val="center"/>
            </w:pPr>
            <w:r>
              <w:t>0.260</w:t>
            </w:r>
          </w:p>
        </w:tc>
        <w:tc>
          <w:tcPr>
            <w:tcW w:w="992" w:type="dxa"/>
          </w:tcPr>
          <w:p w:rsidR="009F21C4" w:rsidP="009C0CA9" w:rsidRDefault="009F21C4" w14:paraId="7BC91D86" w14:textId="77777777">
            <w:pPr>
              <w:spacing w:after="0" w:line="240" w:lineRule="auto"/>
              <w:jc w:val="center"/>
            </w:pPr>
            <w:r>
              <w:t>0.131</w:t>
            </w:r>
          </w:p>
        </w:tc>
        <w:tc>
          <w:tcPr>
            <w:tcW w:w="992" w:type="dxa"/>
          </w:tcPr>
          <w:p w:rsidR="009F21C4" w:rsidP="009C0CA9" w:rsidRDefault="009F21C4" w14:paraId="6D7E9663" w14:textId="77777777">
            <w:pPr>
              <w:spacing w:after="0" w:line="240" w:lineRule="auto"/>
              <w:jc w:val="center"/>
            </w:pPr>
            <w:r>
              <w:t>0.042</w:t>
            </w:r>
          </w:p>
        </w:tc>
        <w:tc>
          <w:tcPr>
            <w:tcW w:w="981" w:type="dxa"/>
          </w:tcPr>
          <w:p w:rsidR="009F21C4" w:rsidP="009C0CA9" w:rsidRDefault="009F21C4" w14:paraId="2C5C45C8" w14:textId="77777777">
            <w:pPr>
              <w:spacing w:after="0" w:line="240" w:lineRule="auto"/>
              <w:jc w:val="center"/>
            </w:pPr>
            <w:r>
              <w:t>0.168</w:t>
            </w:r>
          </w:p>
        </w:tc>
      </w:tr>
      <w:tr w:rsidR="009F21C4" w:rsidTr="00CE5775" w14:paraId="38764F48" w14:textId="77777777">
        <w:tc>
          <w:tcPr>
            <w:tcW w:w="3821" w:type="dxa"/>
          </w:tcPr>
          <w:p w:rsidR="009F21C4" w:rsidP="009C0CA9" w:rsidRDefault="009F21C4" w14:paraId="42BED680" w14:textId="77777777">
            <w:pPr>
              <w:spacing w:after="0" w:line="240" w:lineRule="auto"/>
            </w:pPr>
            <w:r>
              <w:t>Mediator variables only (all mediators)</w:t>
            </w:r>
          </w:p>
        </w:tc>
        <w:tc>
          <w:tcPr>
            <w:tcW w:w="1275" w:type="dxa"/>
          </w:tcPr>
          <w:p w:rsidR="009F21C4" w:rsidP="009C0CA9" w:rsidRDefault="009F21C4" w14:paraId="2E37BB67" w14:textId="77777777">
            <w:pPr>
              <w:spacing w:after="0" w:line="240" w:lineRule="auto"/>
              <w:jc w:val="center"/>
            </w:pPr>
            <w:r>
              <w:t>0.235</w:t>
            </w:r>
          </w:p>
        </w:tc>
        <w:tc>
          <w:tcPr>
            <w:tcW w:w="993" w:type="dxa"/>
          </w:tcPr>
          <w:p w:rsidR="009F21C4" w:rsidP="009C0CA9" w:rsidRDefault="009F21C4" w14:paraId="2B1D1C29" w14:textId="77777777">
            <w:pPr>
              <w:spacing w:after="0" w:line="240" w:lineRule="auto"/>
              <w:jc w:val="center"/>
            </w:pPr>
            <w:r>
              <w:t>0.254</w:t>
            </w:r>
          </w:p>
        </w:tc>
        <w:tc>
          <w:tcPr>
            <w:tcW w:w="992" w:type="dxa"/>
          </w:tcPr>
          <w:p w:rsidR="009F21C4" w:rsidP="009C0CA9" w:rsidRDefault="009F21C4" w14:paraId="16CE1E26" w14:textId="77777777">
            <w:pPr>
              <w:spacing w:after="0" w:line="240" w:lineRule="auto"/>
              <w:jc w:val="center"/>
            </w:pPr>
            <w:r>
              <w:t>0.145</w:t>
            </w:r>
          </w:p>
        </w:tc>
        <w:tc>
          <w:tcPr>
            <w:tcW w:w="992" w:type="dxa"/>
          </w:tcPr>
          <w:p w:rsidR="009F21C4" w:rsidP="009C0CA9" w:rsidRDefault="009F21C4" w14:paraId="7C6755B1" w14:textId="77777777">
            <w:pPr>
              <w:spacing w:after="0" w:line="240" w:lineRule="auto"/>
              <w:jc w:val="center"/>
            </w:pPr>
            <w:r>
              <w:t>0.036</w:t>
            </w:r>
          </w:p>
        </w:tc>
        <w:tc>
          <w:tcPr>
            <w:tcW w:w="981" w:type="dxa"/>
          </w:tcPr>
          <w:p w:rsidR="009F21C4" w:rsidP="009C0CA9" w:rsidRDefault="009F21C4" w14:paraId="234F68DB" w14:textId="77777777">
            <w:pPr>
              <w:spacing w:after="0" w:line="240" w:lineRule="auto"/>
              <w:jc w:val="center"/>
            </w:pPr>
            <w:r>
              <w:t>0.137</w:t>
            </w:r>
          </w:p>
        </w:tc>
      </w:tr>
      <w:tr w:rsidR="009F21C4" w:rsidTr="00CE5775" w14:paraId="3EC089D6" w14:textId="77777777">
        <w:tc>
          <w:tcPr>
            <w:tcW w:w="3821" w:type="dxa"/>
          </w:tcPr>
          <w:p w:rsidR="009F21C4" w:rsidP="009C0CA9" w:rsidRDefault="009F21C4" w14:paraId="2DCC6010" w14:textId="77777777">
            <w:pPr>
              <w:spacing w:after="0" w:line="240" w:lineRule="auto"/>
            </w:pPr>
            <w:r>
              <w:t>Mediators without sensory perceptions</w:t>
            </w:r>
          </w:p>
        </w:tc>
        <w:tc>
          <w:tcPr>
            <w:tcW w:w="1275" w:type="dxa"/>
          </w:tcPr>
          <w:p w:rsidR="009F21C4" w:rsidP="009C0CA9" w:rsidRDefault="009F21C4" w14:paraId="148E16AA" w14:textId="77777777">
            <w:pPr>
              <w:spacing w:after="0" w:line="240" w:lineRule="auto"/>
              <w:jc w:val="center"/>
            </w:pPr>
            <w:r>
              <w:t>0.155</w:t>
            </w:r>
          </w:p>
        </w:tc>
        <w:tc>
          <w:tcPr>
            <w:tcW w:w="993" w:type="dxa"/>
          </w:tcPr>
          <w:p w:rsidR="009F21C4" w:rsidP="009C0CA9" w:rsidRDefault="009F21C4" w14:paraId="2A082ADC" w14:textId="77777777">
            <w:pPr>
              <w:spacing w:after="0" w:line="240" w:lineRule="auto"/>
              <w:jc w:val="center"/>
            </w:pPr>
            <w:r>
              <w:t>0.170</w:t>
            </w:r>
          </w:p>
        </w:tc>
        <w:tc>
          <w:tcPr>
            <w:tcW w:w="992" w:type="dxa"/>
          </w:tcPr>
          <w:p w:rsidR="009F21C4" w:rsidP="009C0CA9" w:rsidRDefault="009F21C4" w14:paraId="16610F1E" w14:textId="77777777">
            <w:pPr>
              <w:spacing w:after="0" w:line="240" w:lineRule="auto"/>
              <w:jc w:val="center"/>
            </w:pPr>
            <w:r>
              <w:t>0.086</w:t>
            </w:r>
          </w:p>
        </w:tc>
        <w:tc>
          <w:tcPr>
            <w:tcW w:w="992" w:type="dxa"/>
          </w:tcPr>
          <w:p w:rsidR="009F21C4" w:rsidP="009C0CA9" w:rsidRDefault="009F21C4" w14:paraId="248DB988" w14:textId="77777777">
            <w:pPr>
              <w:spacing w:after="0" w:line="240" w:lineRule="auto"/>
              <w:jc w:val="center"/>
            </w:pPr>
            <w:r>
              <w:t>0.011</w:t>
            </w:r>
          </w:p>
        </w:tc>
        <w:tc>
          <w:tcPr>
            <w:tcW w:w="981" w:type="dxa"/>
          </w:tcPr>
          <w:p w:rsidR="009F21C4" w:rsidP="009C0CA9" w:rsidRDefault="009F21C4" w14:paraId="6C1362C1" w14:textId="77777777">
            <w:pPr>
              <w:spacing w:after="0" w:line="240" w:lineRule="auto"/>
              <w:jc w:val="center"/>
            </w:pPr>
            <w:r>
              <w:t>0.116</w:t>
            </w:r>
          </w:p>
        </w:tc>
      </w:tr>
      <w:tr w:rsidR="009F21C4" w:rsidTr="00CE5775" w14:paraId="528EF06F" w14:textId="77777777">
        <w:tc>
          <w:tcPr>
            <w:tcW w:w="3821" w:type="dxa"/>
          </w:tcPr>
          <w:p w:rsidR="009F21C4" w:rsidP="009C0CA9" w:rsidRDefault="009F21C4" w14:paraId="7B74BD04" w14:textId="77777777">
            <w:pPr>
              <w:spacing w:after="0" w:line="240" w:lineRule="auto"/>
            </w:pPr>
            <w:r>
              <w:t>All variables except sensory perceptions</w:t>
            </w:r>
          </w:p>
        </w:tc>
        <w:tc>
          <w:tcPr>
            <w:tcW w:w="1275" w:type="dxa"/>
          </w:tcPr>
          <w:p w:rsidR="009F21C4" w:rsidP="009C0CA9" w:rsidRDefault="009F21C4" w14:paraId="48844055" w14:textId="77777777">
            <w:pPr>
              <w:spacing w:after="0" w:line="240" w:lineRule="auto"/>
              <w:jc w:val="center"/>
            </w:pPr>
            <w:r>
              <w:t>0.143</w:t>
            </w:r>
          </w:p>
        </w:tc>
        <w:tc>
          <w:tcPr>
            <w:tcW w:w="993" w:type="dxa"/>
          </w:tcPr>
          <w:p w:rsidR="009F21C4" w:rsidP="009C0CA9" w:rsidRDefault="009F21C4" w14:paraId="14A4DCB7" w14:textId="77777777">
            <w:pPr>
              <w:spacing w:after="0" w:line="240" w:lineRule="auto"/>
              <w:jc w:val="center"/>
            </w:pPr>
            <w:r>
              <w:t>0.164</w:t>
            </w:r>
          </w:p>
        </w:tc>
        <w:tc>
          <w:tcPr>
            <w:tcW w:w="992" w:type="dxa"/>
          </w:tcPr>
          <w:p w:rsidR="009F21C4" w:rsidP="009C0CA9" w:rsidRDefault="009F21C4" w14:paraId="13B4182C" w14:textId="77777777">
            <w:pPr>
              <w:spacing w:after="0" w:line="240" w:lineRule="auto"/>
              <w:jc w:val="center"/>
            </w:pPr>
            <w:r>
              <w:t>0.072</w:t>
            </w:r>
          </w:p>
        </w:tc>
        <w:tc>
          <w:tcPr>
            <w:tcW w:w="992" w:type="dxa"/>
          </w:tcPr>
          <w:p w:rsidR="009F21C4" w:rsidP="009C0CA9" w:rsidRDefault="009F21C4" w14:paraId="7F101298" w14:textId="77777777">
            <w:pPr>
              <w:spacing w:after="0" w:line="240" w:lineRule="auto"/>
              <w:jc w:val="center"/>
            </w:pPr>
            <w:r>
              <w:t>0.019</w:t>
            </w:r>
          </w:p>
        </w:tc>
        <w:tc>
          <w:tcPr>
            <w:tcW w:w="981" w:type="dxa"/>
          </w:tcPr>
          <w:p w:rsidR="009F21C4" w:rsidP="009C0CA9" w:rsidRDefault="009F21C4" w14:paraId="26A63D6B" w14:textId="77777777">
            <w:pPr>
              <w:spacing w:after="0" w:line="240" w:lineRule="auto"/>
              <w:jc w:val="center"/>
            </w:pPr>
            <w:r>
              <w:t>0.144</w:t>
            </w:r>
          </w:p>
        </w:tc>
      </w:tr>
      <w:tr w:rsidR="009F21C4" w:rsidTr="00CE5775" w14:paraId="0AFF6D54" w14:textId="77777777">
        <w:tc>
          <w:tcPr>
            <w:tcW w:w="3821" w:type="dxa"/>
          </w:tcPr>
          <w:p w:rsidR="009F21C4" w:rsidP="009C0CA9" w:rsidRDefault="009F21C4" w14:paraId="50AAC5DD" w14:textId="77777777">
            <w:pPr>
              <w:spacing w:after="0" w:line="240" w:lineRule="auto"/>
            </w:pPr>
            <w:r>
              <w:t>Geodata only</w:t>
            </w:r>
          </w:p>
        </w:tc>
        <w:tc>
          <w:tcPr>
            <w:tcW w:w="1275" w:type="dxa"/>
          </w:tcPr>
          <w:p w:rsidR="009F21C4" w:rsidP="009C0CA9" w:rsidRDefault="009F21C4" w14:paraId="42758C92" w14:textId="77777777">
            <w:pPr>
              <w:spacing w:after="0" w:line="240" w:lineRule="auto"/>
              <w:jc w:val="center"/>
            </w:pPr>
            <w:r>
              <w:t>0.005</w:t>
            </w:r>
          </w:p>
        </w:tc>
        <w:tc>
          <w:tcPr>
            <w:tcW w:w="993" w:type="dxa"/>
          </w:tcPr>
          <w:p w:rsidR="009F21C4" w:rsidP="009C0CA9" w:rsidRDefault="009F21C4" w14:paraId="329E9C59" w14:textId="77777777">
            <w:pPr>
              <w:spacing w:after="0" w:line="240" w:lineRule="auto"/>
              <w:jc w:val="center"/>
            </w:pPr>
            <w:r>
              <w:t>0.013</w:t>
            </w:r>
          </w:p>
        </w:tc>
        <w:tc>
          <w:tcPr>
            <w:tcW w:w="992" w:type="dxa"/>
          </w:tcPr>
          <w:p w:rsidRPr="009D417B" w:rsidR="009F21C4" w:rsidP="009C0CA9" w:rsidRDefault="009F21C4" w14:paraId="09E0DDF9" w14:textId="77777777">
            <w:pPr>
              <w:spacing w:after="0" w:line="240" w:lineRule="auto"/>
              <w:jc w:val="center"/>
              <w:rPr>
                <w:highlight w:val="yellow"/>
              </w:rPr>
            </w:pPr>
            <w:r w:rsidRPr="009D417B">
              <w:rPr>
                <w:highlight w:val="yellow"/>
              </w:rPr>
              <w:t>0.000</w:t>
            </w:r>
          </w:p>
        </w:tc>
        <w:tc>
          <w:tcPr>
            <w:tcW w:w="992" w:type="dxa"/>
          </w:tcPr>
          <w:p w:rsidR="009F21C4" w:rsidP="009C0CA9" w:rsidRDefault="009F21C4" w14:paraId="12B0528E" w14:textId="77777777">
            <w:pPr>
              <w:spacing w:after="0" w:line="240" w:lineRule="auto"/>
              <w:jc w:val="center"/>
            </w:pPr>
            <w:r>
              <w:t>0.001</w:t>
            </w:r>
          </w:p>
        </w:tc>
        <w:tc>
          <w:tcPr>
            <w:tcW w:w="981" w:type="dxa"/>
          </w:tcPr>
          <w:p w:rsidR="009F21C4" w:rsidP="009C0CA9" w:rsidRDefault="009F21C4" w14:paraId="115BD4CD" w14:textId="77777777">
            <w:pPr>
              <w:spacing w:after="0" w:line="240" w:lineRule="auto"/>
              <w:jc w:val="center"/>
            </w:pPr>
            <w:r>
              <w:t>0.048</w:t>
            </w:r>
          </w:p>
        </w:tc>
      </w:tr>
    </w:tbl>
    <w:p w:rsidR="009F21C4" w:rsidP="2466763E" w:rsidRDefault="009F21C4" w14:paraId="0411F37B" w14:noSpellErr="1" w14:textId="774769A4">
      <w:pPr>
        <w:rPr>
          <w:highlight w:val="yellow"/>
        </w:rPr>
      </w:pPr>
      <w:r w:rsidRPr="2466763E" w:rsidR="21EA5640">
        <w:rPr>
          <w:highlight w:val="yellow"/>
        </w:rPr>
        <w:t>@ Lukas: only negative values for BA</w:t>
      </w:r>
      <w:r w:rsidRPr="2466763E" w:rsidR="1C047803">
        <w:rPr>
          <w:highlight w:val="yellow"/>
        </w:rPr>
        <w:t xml:space="preserve"> --</w:t>
      </w:r>
      <w:r w:rsidRPr="2466763E" w:rsidR="4124C0A1">
        <w:rPr>
          <w:highlight w:val="yellow"/>
        </w:rPr>
        <w:t xml:space="preserve"> Lukas: I </w:t>
      </w:r>
      <w:r w:rsidRPr="2466763E" w:rsidR="6E9367AA">
        <w:rPr>
          <w:highlight w:val="yellow"/>
        </w:rPr>
        <w:t>th</w:t>
      </w:r>
      <w:r w:rsidRPr="2466763E" w:rsidR="4124C0A1">
        <w:rPr>
          <w:highlight w:val="yellow"/>
        </w:rPr>
        <w:t>ink</w:t>
      </w:r>
      <w:r w:rsidRPr="2466763E" w:rsidR="4124C0A1">
        <w:rPr>
          <w:highlight w:val="yellow"/>
        </w:rPr>
        <w:t xml:space="preserve"> truncating it at 0 </w:t>
      </w:r>
      <w:r w:rsidRPr="2466763E" w:rsidR="4124C0A1">
        <w:rPr>
          <w:highlight w:val="yellow"/>
        </w:rPr>
        <w:t>is  fine</w:t>
      </w:r>
      <w:r w:rsidRPr="2466763E" w:rsidR="4124C0A1">
        <w:rPr>
          <w:highlight w:val="yellow"/>
        </w:rPr>
        <w:t xml:space="preserve"> as it prevents confusion and  </w:t>
      </w:r>
      <w:r w:rsidRPr="2466763E" w:rsidR="4124C0A1">
        <w:rPr>
          <w:highlight w:val="yellow"/>
        </w:rPr>
        <w:t>and</w:t>
      </w:r>
      <w:r w:rsidRPr="2466763E" w:rsidR="4124C0A1">
        <w:rPr>
          <w:highlight w:val="yellow"/>
        </w:rPr>
        <w:t xml:space="preserve"> is still correct with the figure </w:t>
      </w:r>
      <w:r w:rsidRPr="2466763E" w:rsidR="5BBBE32F">
        <w:rPr>
          <w:highlight w:val="yellow"/>
        </w:rPr>
        <w:t>caption</w:t>
      </w:r>
    </w:p>
    <w:p w:rsidR="009F21C4" w:rsidP="009F21C4" w:rsidRDefault="009F21C4" w14:paraId="527A4C40" w14:textId="77777777"/>
    <w:p w:rsidR="009F21C4" w:rsidP="009F21C4" w:rsidRDefault="009F21C4" w14:paraId="38CC072C" w14:textId="77777777">
      <w:r>
        <w:t>As ordinary least squares (</w:t>
      </w:r>
      <w:r w:rsidRPr="00DF43DB">
        <w:t>OLS</w:t>
      </w:r>
      <w:r>
        <w:t>)</w:t>
      </w:r>
      <w:r w:rsidRPr="00DF43DB">
        <w:t xml:space="preserve"> perform</w:t>
      </w:r>
      <w:r>
        <w:t>ed</w:t>
      </w:r>
      <w:r w:rsidRPr="00DF43DB">
        <w:t xml:space="preserve"> competitively to the other models, further modelling and inferring linear effects </w:t>
      </w:r>
      <w:r>
        <w:t xml:space="preserve">were justified </w:t>
      </w:r>
      <w:r w:rsidRPr="00DF43DB">
        <w:t xml:space="preserve">(as described in Section </w:t>
      </w:r>
      <w:r>
        <w:t>2.5.2</w:t>
      </w:r>
      <w:r w:rsidRPr="00DF43DB">
        <w:t xml:space="preserve">). </w:t>
      </w:r>
      <w:r w:rsidRPr="00B00107">
        <w:rPr>
          <w:highlight w:val="lightGray"/>
        </w:rPr>
        <w:t xml:space="preserve">Tables </w:t>
      </w:r>
      <w:r>
        <w:rPr>
          <w:highlight w:val="lightGray"/>
        </w:rPr>
        <w:t>5</w:t>
      </w:r>
      <w:r w:rsidRPr="00B00107">
        <w:rPr>
          <w:highlight w:val="lightGray"/>
        </w:rPr>
        <w:t xml:space="preserve"> and </w:t>
      </w:r>
      <w:r>
        <w:t>6</w:t>
      </w:r>
      <w:r w:rsidRPr="00DF43DB">
        <w:t xml:space="preserve"> present the linear regression coefficients for </w:t>
      </w:r>
      <w:proofErr w:type="spellStart"/>
      <w:r w:rsidRPr="00DF43DB">
        <w:t>i</w:t>
      </w:r>
      <w:proofErr w:type="spellEnd"/>
      <w:r w:rsidRPr="00DF43DB">
        <w:t xml:space="preserve">) which </w:t>
      </w:r>
      <w:r>
        <w:t>g</w:t>
      </w:r>
      <w:r w:rsidRPr="00DF43DB">
        <w:t xml:space="preserve">eodata and </w:t>
      </w:r>
      <w:r>
        <w:t>m</w:t>
      </w:r>
      <w:r w:rsidRPr="00DF43DB">
        <w:t xml:space="preserve">ediator variables influenced </w:t>
      </w:r>
      <w:r>
        <w:t>p</w:t>
      </w:r>
      <w:r w:rsidRPr="00DF43DB">
        <w:t xml:space="preserve">erceived </w:t>
      </w:r>
      <w:r>
        <w:t>r</w:t>
      </w:r>
      <w:r w:rsidRPr="00DF43DB">
        <w:t xml:space="preserve">estorativeness, and ii) which </w:t>
      </w:r>
      <w:r>
        <w:t>g</w:t>
      </w:r>
      <w:r w:rsidRPr="00DF43DB">
        <w:t xml:space="preserve">eodata variables influenced the </w:t>
      </w:r>
      <w:r>
        <w:t>m</w:t>
      </w:r>
      <w:r w:rsidRPr="00DF43DB">
        <w:t>ediators.</w:t>
      </w:r>
      <w:r>
        <w:t xml:space="preserve"> </w:t>
      </w:r>
      <w:r w:rsidRPr="00DF43DB">
        <w:t>To keep the coefficients interpretable in the presence of interactions, each variable was scaled to mean 0 and standard deviation 1. In this way, if A increases by one standard deviation, Y increases by β times its standard deviation (assuming everything else stays constant).</w:t>
      </w:r>
    </w:p>
    <w:p w:rsidRPr="00A22F60" w:rsidR="009F21C4" w:rsidP="009F21C4" w:rsidRDefault="009F21C4" w14:paraId="063BE73F" w14:textId="77777777"/>
    <w:p w:rsidRPr="00B20E18" w:rsidR="009F21C4" w:rsidP="009F21C4" w:rsidRDefault="009F21C4" w14:paraId="43232192" w14:noSpellErr="1" w14:textId="61798C0B">
      <w:pPr>
        <w:pStyle w:val="berschrift4"/>
        <w:ind w:left="851" w:hanging="851"/>
        <w:rPr>
          <w:rFonts w:eastAsia="Aptos"/>
          <w:color w:val="auto"/>
          <w:lang w:val="en-US"/>
        </w:rPr>
      </w:pPr>
      <w:r w:rsidRPr="2466763E" w:rsidR="21EA5640">
        <w:rPr>
          <w:color w:val="auto"/>
          <w:highlight w:val="lightGray"/>
          <w:lang w:val="en-US"/>
        </w:rPr>
        <w:t xml:space="preserve">Table </w:t>
      </w:r>
      <w:r w:rsidRPr="2466763E" w:rsidR="21EA5640">
        <w:rPr>
          <w:color w:val="auto"/>
          <w:lang w:val="en-US"/>
        </w:rPr>
        <w:t>5</w:t>
      </w:r>
      <w:r>
        <w:tab/>
      </w:r>
      <w:r w:rsidRPr="2466763E" w:rsidR="21EA5640">
        <w:rPr>
          <w:color w:val="auto"/>
          <w:lang w:val="en-US"/>
        </w:rPr>
        <w:t xml:space="preserve">Regression coefficients of regressing geodata and mediators (rows) </w:t>
      </w:r>
      <w:del w:author="Lukas Graz" w:date="2025-10-23T14:17:06.009Z" w:id="2030168154">
        <w:r w:rsidRPr="2466763E" w:rsidDel="21EA5640">
          <w:rPr>
            <w:color w:val="auto"/>
            <w:lang w:val="en-US"/>
          </w:rPr>
          <w:delText>including all two-way interactions</w:delText>
        </w:r>
      </w:del>
      <w:r w:rsidRPr="2466763E" w:rsidR="21EA5640">
        <w:rPr>
          <w:color w:val="auto"/>
          <w:lang w:val="en-US"/>
        </w:rPr>
        <w:t xml:space="preserve"> on the PRS (columns) after variable selection on a training set. </w:t>
      </w:r>
      <w:ins w:author="Lukas Graz" w:date="2025-10-23T14:32:42.86Z" w:id="1996126932">
        <w:r w:rsidRPr="2466763E" w:rsidR="6B4B1E2E">
          <w:rPr>
            <w:color w:val="auto"/>
            <w:lang w:val="en-US"/>
          </w:rPr>
          <w:t xml:space="preserve">Variables were z-standardized for interpretability. </w:t>
        </w:r>
      </w:ins>
      <w:r w:rsidRPr="2466763E" w:rsidR="21EA5640">
        <w:rPr>
          <w:color w:val="auto"/>
          <w:lang w:val="en-US"/>
        </w:rPr>
        <w:t xml:space="preserve">Acronyms are explained in </w:t>
      </w:r>
      <w:r w:rsidRPr="2466763E" w:rsidR="21EA5640">
        <w:rPr>
          <w:color w:val="auto"/>
          <w:highlight w:val="lightGray"/>
          <w:lang w:val="en-US"/>
        </w:rPr>
        <w:t>Tables 1 and 2</w:t>
      </w:r>
      <w:r w:rsidRPr="2466763E" w:rsidR="21EA5640">
        <w:rPr>
          <w:color w:val="auto"/>
          <w:lang w:val="en-US"/>
        </w:rPr>
        <w:t xml:space="preserve">. </w:t>
      </w:r>
      <w:r w:rsidRPr="2466763E" w:rsidR="21EA5640">
        <w:rPr>
          <w:rFonts w:eastAsia="Aptos"/>
          <w:color w:val="auto"/>
          <w:lang w:val="en-US"/>
        </w:rPr>
        <w:t>***p&lt;0.001, **p&lt;0.01, *p&lt;0.05</w:t>
      </w:r>
    </w:p>
    <w:tbl>
      <w:tblPr>
        <w:tblStyle w:val="TabellemithellemGitternetz"/>
        <w:tblW w:w="0" w:type="auto"/>
        <w:tblBorders>
          <w:top w:val="single" w:color="auto" w:sz="6" w:space="0"/>
          <w:left w:val="single" w:color="auto" w:sz="6" w:space="0"/>
          <w:bottom w:val="single" w:color="auto" w:sz="6" w:space="0"/>
          <w:right w:val="single" w:color="auto" w:sz="6" w:space="0"/>
        </w:tblBorders>
        <w:tblLayout w:type="fixed"/>
        <w:tblLook w:val="0020" w:firstRow="1" w:lastRow="0" w:firstColumn="0" w:lastColumn="0" w:noHBand="0" w:noVBand="0"/>
      </w:tblPr>
      <w:tblGrid>
        <w:gridCol w:w="2119"/>
        <w:gridCol w:w="1134"/>
        <w:gridCol w:w="1275"/>
        <w:gridCol w:w="1276"/>
        <w:gridCol w:w="1276"/>
        <w:gridCol w:w="1276"/>
      </w:tblGrid>
      <w:tr w:rsidRPr="00A14705" w:rsidR="009F21C4" w:rsidTr="2466763E" w14:paraId="00EF475A" w14:textId="77777777">
        <w:trPr>
          <w:trHeight w:val="300"/>
        </w:trPr>
        <w:tc>
          <w:tcPr>
            <w:tcW w:w="2119" w:type="dxa"/>
            <w:tcMar>
              <w:left w:w="105" w:type="dxa"/>
              <w:right w:w="105" w:type="dxa"/>
            </w:tcMar>
          </w:tcPr>
          <w:p w:rsidRPr="00A14705" w:rsidR="009F21C4" w:rsidP="00CE5775" w:rsidRDefault="009F21C4" w14:paraId="35CBB508" w14:textId="77777777">
            <w:pPr>
              <w:pStyle w:val="Compact"/>
              <w:spacing w:before="0" w:after="0" w:line="240" w:lineRule="auto"/>
              <w:rPr>
                <w:rFonts w:asciiTheme="majorHAnsi" w:hAnsiTheme="majorHAnsi" w:cstheme="majorHAnsi"/>
                <w:b/>
                <w:bCs/>
                <w:sz w:val="20"/>
                <w:szCs w:val="20"/>
              </w:rPr>
            </w:pPr>
            <w:r w:rsidRPr="00A14705">
              <w:rPr>
                <w:rFonts w:asciiTheme="majorHAnsi" w:hAnsiTheme="majorHAnsi" w:cstheme="majorHAnsi"/>
                <w:b/>
                <w:bCs/>
                <w:sz w:val="20"/>
                <w:szCs w:val="20"/>
                <w:lang w:val="en-US"/>
              </w:rPr>
              <w:t>Covariate</w:t>
            </w:r>
          </w:p>
        </w:tc>
        <w:tc>
          <w:tcPr>
            <w:tcW w:w="1134" w:type="dxa"/>
            <w:tcMar>
              <w:left w:w="105" w:type="dxa"/>
              <w:right w:w="105" w:type="dxa"/>
            </w:tcMar>
          </w:tcPr>
          <w:p w:rsidRPr="00A14705" w:rsidR="009F21C4" w:rsidP="2466763E" w:rsidRDefault="009F21C4" w14:paraId="62ECC953" w14:textId="77777777" w14:noSpellErr="1">
            <w:pPr>
              <w:pStyle w:val="Compact"/>
              <w:spacing w:before="0" w:after="0" w:line="240" w:lineRule="auto"/>
              <w:jc w:val="center"/>
              <w:rPr>
                <w:rFonts w:ascii="Calibri Light" w:hAnsi="Calibri Light" w:cs="Calibri Light" w:asciiTheme="majorAscii" w:hAnsiTheme="majorAscii" w:cstheme="majorAscii"/>
                <w:b w:val="1"/>
                <w:bCs w:val="1"/>
                <w:sz w:val="20"/>
                <w:szCs w:val="20"/>
              </w:rPr>
            </w:pPr>
            <w:commentRangeStart w:id="1433332226"/>
            <w:r w:rsidRPr="2466763E" w:rsidR="21EA5640">
              <w:rPr>
                <w:rFonts w:ascii="Calibri Light" w:hAnsi="Calibri Light" w:cs="Calibri Light" w:asciiTheme="majorAscii" w:hAnsiTheme="majorAscii" w:cstheme="majorAscii"/>
                <w:b w:val="1"/>
                <w:bCs w:val="1"/>
                <w:sz w:val="20"/>
                <w:szCs w:val="20"/>
                <w:lang w:val="en-US"/>
              </w:rPr>
              <w:t>PRS MEAN</w:t>
            </w:r>
            <w:commentRangeEnd w:id="1433332226"/>
            <w:r>
              <w:rPr>
                <w:rStyle w:val="CommentReference"/>
              </w:rPr>
              <w:commentReference w:id="1433332226"/>
            </w:r>
          </w:p>
        </w:tc>
        <w:tc>
          <w:tcPr>
            <w:tcW w:w="1275" w:type="dxa"/>
            <w:tcMar>
              <w:left w:w="105" w:type="dxa"/>
              <w:right w:w="105" w:type="dxa"/>
            </w:tcMar>
          </w:tcPr>
          <w:p w:rsidRPr="00A14705" w:rsidR="009F21C4" w:rsidP="00CE5775" w:rsidRDefault="009F21C4" w14:paraId="30F451B1" w14:textId="77777777">
            <w:pPr>
              <w:pStyle w:val="Compact"/>
              <w:spacing w:before="0" w:after="0" w:line="240" w:lineRule="auto"/>
              <w:jc w:val="center"/>
              <w:rPr>
                <w:rFonts w:asciiTheme="majorHAnsi" w:hAnsiTheme="majorHAnsi" w:cstheme="majorHAnsi"/>
                <w:b/>
                <w:bCs/>
                <w:sz w:val="20"/>
                <w:szCs w:val="20"/>
              </w:rPr>
            </w:pPr>
            <w:r w:rsidRPr="00A14705">
              <w:rPr>
                <w:rFonts w:asciiTheme="majorHAnsi" w:hAnsiTheme="majorHAnsi" w:cstheme="majorHAnsi"/>
                <w:b/>
                <w:bCs/>
                <w:sz w:val="20"/>
                <w:szCs w:val="20"/>
                <w:lang w:val="en-US"/>
              </w:rPr>
              <w:t>FA</w:t>
            </w:r>
          </w:p>
        </w:tc>
        <w:tc>
          <w:tcPr>
            <w:tcW w:w="1276" w:type="dxa"/>
            <w:tcMar>
              <w:left w:w="105" w:type="dxa"/>
              <w:right w:w="105" w:type="dxa"/>
            </w:tcMar>
          </w:tcPr>
          <w:p w:rsidRPr="00A14705" w:rsidR="009F21C4" w:rsidP="00CE5775" w:rsidRDefault="009F21C4" w14:paraId="27EEB34B" w14:textId="77777777">
            <w:pPr>
              <w:pStyle w:val="Compact"/>
              <w:spacing w:before="0" w:after="0" w:line="240" w:lineRule="auto"/>
              <w:jc w:val="center"/>
              <w:rPr>
                <w:rFonts w:asciiTheme="majorHAnsi" w:hAnsiTheme="majorHAnsi" w:cstheme="majorHAnsi"/>
                <w:b/>
                <w:bCs/>
                <w:sz w:val="20"/>
                <w:szCs w:val="20"/>
              </w:rPr>
            </w:pPr>
            <w:r w:rsidRPr="00A14705">
              <w:rPr>
                <w:rFonts w:asciiTheme="majorHAnsi" w:hAnsiTheme="majorHAnsi" w:cstheme="majorHAnsi"/>
                <w:b/>
                <w:bCs/>
                <w:sz w:val="20"/>
                <w:szCs w:val="20"/>
                <w:lang w:val="en-US"/>
              </w:rPr>
              <w:t>BA</w:t>
            </w:r>
          </w:p>
        </w:tc>
        <w:tc>
          <w:tcPr>
            <w:tcW w:w="1276" w:type="dxa"/>
            <w:tcMar>
              <w:left w:w="105" w:type="dxa"/>
              <w:right w:w="105" w:type="dxa"/>
            </w:tcMar>
          </w:tcPr>
          <w:p w:rsidRPr="00A14705" w:rsidR="009F21C4" w:rsidP="00CE5775" w:rsidRDefault="009F21C4" w14:paraId="0B60FC5F" w14:textId="77777777">
            <w:pPr>
              <w:pStyle w:val="Compact"/>
              <w:spacing w:before="0" w:after="0" w:line="240" w:lineRule="auto"/>
              <w:jc w:val="center"/>
              <w:rPr>
                <w:rFonts w:asciiTheme="majorHAnsi" w:hAnsiTheme="majorHAnsi" w:cstheme="majorHAnsi"/>
                <w:b/>
                <w:bCs/>
                <w:sz w:val="20"/>
                <w:szCs w:val="20"/>
              </w:rPr>
            </w:pPr>
            <w:r w:rsidRPr="00A14705">
              <w:rPr>
                <w:rFonts w:asciiTheme="majorHAnsi" w:hAnsiTheme="majorHAnsi" w:cstheme="majorHAnsi"/>
                <w:b/>
                <w:bCs/>
                <w:sz w:val="20"/>
                <w:szCs w:val="20"/>
                <w:lang w:val="en-US"/>
              </w:rPr>
              <w:t>EC</w:t>
            </w:r>
          </w:p>
        </w:tc>
        <w:tc>
          <w:tcPr>
            <w:tcW w:w="1276" w:type="dxa"/>
            <w:tcMar>
              <w:left w:w="105" w:type="dxa"/>
              <w:right w:w="105" w:type="dxa"/>
            </w:tcMar>
          </w:tcPr>
          <w:p w:rsidRPr="00A14705" w:rsidR="009F21C4" w:rsidP="00CE5775" w:rsidRDefault="009F21C4" w14:paraId="22BE7DDD" w14:textId="77777777">
            <w:pPr>
              <w:pStyle w:val="Compact"/>
              <w:spacing w:before="0" w:after="0" w:line="240" w:lineRule="auto"/>
              <w:jc w:val="center"/>
              <w:rPr>
                <w:rFonts w:asciiTheme="majorHAnsi" w:hAnsiTheme="majorHAnsi" w:cstheme="majorHAnsi"/>
                <w:b/>
                <w:bCs/>
                <w:sz w:val="20"/>
                <w:szCs w:val="20"/>
              </w:rPr>
            </w:pPr>
            <w:r w:rsidRPr="00A14705">
              <w:rPr>
                <w:rFonts w:asciiTheme="majorHAnsi" w:hAnsiTheme="majorHAnsi" w:cstheme="majorHAnsi"/>
                <w:b/>
                <w:bCs/>
                <w:sz w:val="20"/>
                <w:szCs w:val="20"/>
                <w:lang w:val="en-US"/>
              </w:rPr>
              <w:t>ES</w:t>
            </w:r>
          </w:p>
        </w:tc>
      </w:tr>
      <w:tr w:rsidRPr="00A14705" w:rsidR="009F21C4" w:rsidTr="2466763E" w14:paraId="159C6A68" w14:textId="77777777">
        <w:trPr>
          <w:trHeight w:val="300"/>
        </w:trPr>
        <w:tc>
          <w:tcPr>
            <w:tcW w:w="2119" w:type="dxa"/>
            <w:tcMar>
              <w:left w:w="105" w:type="dxa"/>
              <w:right w:w="105" w:type="dxa"/>
            </w:tcMar>
          </w:tcPr>
          <w:p w:rsidRPr="00A14705" w:rsidR="009F21C4" w:rsidP="00CE5775" w:rsidRDefault="009F21C4" w14:paraId="769106C8" w14:textId="77777777">
            <w:pPr>
              <w:pStyle w:val="Compact"/>
              <w:spacing w:before="0" w:after="0" w:line="240" w:lineRule="auto"/>
              <w:rPr>
                <w:rFonts w:asciiTheme="majorHAnsi" w:hAnsiTheme="majorHAnsi" w:cstheme="majorHAnsi"/>
                <w:sz w:val="20"/>
                <w:szCs w:val="20"/>
              </w:rPr>
            </w:pPr>
            <w:r w:rsidRPr="00A14705">
              <w:rPr>
                <w:rFonts w:asciiTheme="majorHAnsi" w:hAnsiTheme="majorHAnsi" w:cstheme="majorHAnsi"/>
                <w:sz w:val="20"/>
                <w:szCs w:val="20"/>
                <w:lang w:val="en-US"/>
              </w:rPr>
              <w:t>(Intercept)</w:t>
            </w:r>
          </w:p>
        </w:tc>
        <w:tc>
          <w:tcPr>
            <w:tcW w:w="1134" w:type="dxa"/>
            <w:tcMar>
              <w:left w:w="105" w:type="dxa"/>
              <w:right w:w="105" w:type="dxa"/>
            </w:tcMar>
          </w:tcPr>
          <w:p w:rsidRPr="00A14705" w:rsidR="009F21C4" w:rsidP="00CE5775" w:rsidRDefault="009F21C4" w14:paraId="34BE249D"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-0.008</w:t>
            </w:r>
          </w:p>
        </w:tc>
        <w:tc>
          <w:tcPr>
            <w:tcW w:w="1275" w:type="dxa"/>
            <w:tcMar>
              <w:left w:w="105" w:type="dxa"/>
              <w:right w:w="105" w:type="dxa"/>
            </w:tcMar>
          </w:tcPr>
          <w:p w:rsidRPr="00A14705" w:rsidR="009F21C4" w:rsidP="00CE5775" w:rsidRDefault="009F21C4" w14:paraId="7D8F66EF"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-0.003</w:t>
            </w:r>
          </w:p>
        </w:tc>
        <w:tc>
          <w:tcPr>
            <w:tcW w:w="1276" w:type="dxa"/>
            <w:tcMar>
              <w:left w:w="105" w:type="dxa"/>
              <w:right w:w="105" w:type="dxa"/>
            </w:tcMar>
          </w:tcPr>
          <w:p w:rsidRPr="00A14705" w:rsidR="009F21C4" w:rsidP="00CE5775" w:rsidRDefault="009F21C4" w14:paraId="016CDF1B"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-0.008</w:t>
            </w:r>
          </w:p>
        </w:tc>
        <w:tc>
          <w:tcPr>
            <w:tcW w:w="1276" w:type="dxa"/>
            <w:tcMar>
              <w:left w:w="105" w:type="dxa"/>
              <w:right w:w="105" w:type="dxa"/>
            </w:tcMar>
          </w:tcPr>
          <w:p w:rsidRPr="00A14705" w:rsidR="009F21C4" w:rsidP="00CE5775" w:rsidRDefault="009F21C4" w14:paraId="48B7C116"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-0.009</w:t>
            </w:r>
          </w:p>
        </w:tc>
        <w:tc>
          <w:tcPr>
            <w:tcW w:w="1276" w:type="dxa"/>
            <w:tcMar>
              <w:left w:w="105" w:type="dxa"/>
              <w:right w:w="105" w:type="dxa"/>
            </w:tcMar>
          </w:tcPr>
          <w:p w:rsidRPr="00A14705" w:rsidR="009F21C4" w:rsidP="00CE5775" w:rsidRDefault="009F21C4" w14:paraId="4C773E43"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0.031</w:t>
            </w:r>
          </w:p>
        </w:tc>
      </w:tr>
      <w:tr w:rsidRPr="00A14705" w:rsidR="009F21C4" w:rsidTr="2466763E" w14:paraId="3ABAFBE5" w14:textId="77777777">
        <w:trPr>
          <w:trHeight w:val="300"/>
        </w:trPr>
        <w:tc>
          <w:tcPr>
            <w:tcW w:w="2119" w:type="dxa"/>
            <w:tcMar>
              <w:left w:w="105" w:type="dxa"/>
              <w:right w:w="105" w:type="dxa"/>
            </w:tcMar>
          </w:tcPr>
          <w:p w:rsidRPr="00A14705" w:rsidR="009F21C4" w:rsidP="00CE5775" w:rsidRDefault="009F21C4" w14:paraId="2CAAD7FF" w14:textId="77777777">
            <w:pPr>
              <w:pStyle w:val="Compact"/>
              <w:spacing w:before="0" w:after="0" w:line="240" w:lineRule="auto"/>
              <w:rPr>
                <w:rFonts w:asciiTheme="majorHAnsi" w:hAnsiTheme="majorHAnsi" w:cstheme="majorHAnsi"/>
                <w:sz w:val="20"/>
                <w:szCs w:val="20"/>
              </w:rPr>
            </w:pPr>
            <w:proofErr w:type="spellStart"/>
            <w:r w:rsidRPr="00A14705">
              <w:rPr>
                <w:rFonts w:asciiTheme="majorHAnsi" w:hAnsiTheme="majorHAnsi" w:cstheme="majorHAnsi"/>
                <w:sz w:val="20"/>
                <w:szCs w:val="20"/>
                <w:lang w:val="en-US"/>
              </w:rPr>
              <w:t>DISTKM_sqrt</w:t>
            </w:r>
            <w:proofErr w:type="spellEnd"/>
          </w:p>
        </w:tc>
        <w:tc>
          <w:tcPr>
            <w:tcW w:w="1134" w:type="dxa"/>
            <w:tcMar>
              <w:left w:w="105" w:type="dxa"/>
              <w:right w:w="105" w:type="dxa"/>
            </w:tcMar>
          </w:tcPr>
          <w:p w:rsidRPr="00A14705" w:rsidR="009F21C4" w:rsidP="00CE5775" w:rsidRDefault="009F21C4" w14:paraId="312D1EAA" w14:textId="77777777">
            <w:pPr>
              <w:spacing w:after="0" w:line="240" w:lineRule="auto"/>
              <w:rPr>
                <w:rFonts w:eastAsia="Aptos" w:asciiTheme="majorHAnsi" w:hAnsiTheme="majorHAnsi" w:cstheme="majorHAnsi"/>
                <w:sz w:val="20"/>
                <w:szCs w:val="20"/>
              </w:rPr>
            </w:pPr>
          </w:p>
        </w:tc>
        <w:tc>
          <w:tcPr>
            <w:tcW w:w="1275" w:type="dxa"/>
            <w:tcMar>
              <w:left w:w="105" w:type="dxa"/>
              <w:right w:w="105" w:type="dxa"/>
            </w:tcMar>
          </w:tcPr>
          <w:p w:rsidRPr="00A14705" w:rsidR="009F21C4" w:rsidP="00CE5775" w:rsidRDefault="009F21C4" w14:paraId="2AFE2F1C" w14:textId="77777777">
            <w:pPr>
              <w:spacing w:after="0" w:line="240" w:lineRule="auto"/>
              <w:rPr>
                <w:rFonts w:eastAsia="Aptos" w:asciiTheme="majorHAnsi" w:hAnsiTheme="majorHAnsi" w:cstheme="majorHAnsi"/>
                <w:sz w:val="20"/>
                <w:szCs w:val="20"/>
              </w:rPr>
            </w:pPr>
          </w:p>
        </w:tc>
        <w:tc>
          <w:tcPr>
            <w:tcW w:w="1276" w:type="dxa"/>
            <w:tcMar>
              <w:left w:w="105" w:type="dxa"/>
              <w:right w:w="105" w:type="dxa"/>
            </w:tcMar>
          </w:tcPr>
          <w:p w:rsidRPr="00A14705" w:rsidR="009F21C4" w:rsidP="00CE5775" w:rsidRDefault="009F21C4" w14:paraId="7462065B" w14:textId="77777777">
            <w:pPr>
              <w:spacing w:after="0" w:line="240" w:lineRule="auto"/>
              <w:rPr>
                <w:rFonts w:eastAsia="Aptos" w:asciiTheme="majorHAnsi" w:hAnsiTheme="majorHAnsi" w:cstheme="majorHAnsi"/>
                <w:sz w:val="20"/>
                <w:szCs w:val="20"/>
              </w:rPr>
            </w:pPr>
          </w:p>
        </w:tc>
        <w:tc>
          <w:tcPr>
            <w:tcW w:w="1276" w:type="dxa"/>
            <w:tcMar>
              <w:left w:w="105" w:type="dxa"/>
              <w:right w:w="105" w:type="dxa"/>
            </w:tcMar>
          </w:tcPr>
          <w:p w:rsidRPr="00A14705" w:rsidR="009F21C4" w:rsidP="00CE5775" w:rsidRDefault="009F21C4" w14:paraId="6F9AD24F" w14:textId="77777777">
            <w:pPr>
              <w:spacing w:after="0" w:line="240" w:lineRule="auto"/>
              <w:rPr>
                <w:rFonts w:eastAsia="Aptos" w:asciiTheme="majorHAnsi" w:hAnsiTheme="majorHAnsi" w:cstheme="majorHAnsi"/>
                <w:sz w:val="20"/>
                <w:szCs w:val="20"/>
              </w:rPr>
            </w:pPr>
          </w:p>
        </w:tc>
        <w:tc>
          <w:tcPr>
            <w:tcW w:w="1276" w:type="dxa"/>
            <w:tcMar>
              <w:left w:w="105" w:type="dxa"/>
              <w:right w:w="105" w:type="dxa"/>
            </w:tcMar>
          </w:tcPr>
          <w:p w:rsidRPr="00A14705" w:rsidR="009F21C4" w:rsidP="00CE5775" w:rsidRDefault="009F21C4" w14:paraId="21830747"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0.081*</w:t>
            </w:r>
          </w:p>
        </w:tc>
      </w:tr>
      <w:tr w:rsidRPr="00A14705" w:rsidR="009F21C4" w:rsidTr="2466763E" w14:paraId="4D8922C4" w14:textId="77777777">
        <w:trPr>
          <w:trHeight w:val="300"/>
        </w:trPr>
        <w:tc>
          <w:tcPr>
            <w:tcW w:w="2119" w:type="dxa"/>
            <w:tcMar>
              <w:left w:w="105" w:type="dxa"/>
              <w:right w:w="105" w:type="dxa"/>
            </w:tcMar>
          </w:tcPr>
          <w:p w:rsidRPr="00A14705" w:rsidR="009F21C4" w:rsidP="00CE5775" w:rsidRDefault="009F21C4" w14:paraId="325E5683" w14:textId="77777777">
            <w:pPr>
              <w:pStyle w:val="Compact"/>
              <w:spacing w:before="0" w:after="0" w:line="240" w:lineRule="auto"/>
              <w:rPr>
                <w:rFonts w:asciiTheme="majorHAnsi" w:hAnsiTheme="majorHAnsi" w:cstheme="majorHAnsi"/>
                <w:sz w:val="20"/>
                <w:szCs w:val="20"/>
              </w:rPr>
            </w:pPr>
            <w:r w:rsidRPr="00A14705">
              <w:rPr>
                <w:rFonts w:asciiTheme="majorHAnsi" w:hAnsiTheme="majorHAnsi" w:cstheme="majorHAnsi"/>
                <w:sz w:val="20"/>
                <w:szCs w:val="20"/>
                <w:lang w:val="en-US"/>
              </w:rPr>
              <w:t>FEELNAT</w:t>
            </w:r>
          </w:p>
        </w:tc>
        <w:tc>
          <w:tcPr>
            <w:tcW w:w="1134" w:type="dxa"/>
            <w:tcMar>
              <w:left w:w="105" w:type="dxa"/>
              <w:right w:w="105" w:type="dxa"/>
            </w:tcMar>
          </w:tcPr>
          <w:p w:rsidRPr="00A14705" w:rsidR="009F21C4" w:rsidP="00CE5775" w:rsidRDefault="009F21C4" w14:paraId="68299CA7"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0.202***</w:t>
            </w:r>
          </w:p>
        </w:tc>
        <w:tc>
          <w:tcPr>
            <w:tcW w:w="1275" w:type="dxa"/>
            <w:tcMar>
              <w:left w:w="105" w:type="dxa"/>
              <w:right w:w="105" w:type="dxa"/>
            </w:tcMar>
          </w:tcPr>
          <w:p w:rsidRPr="00A14705" w:rsidR="009F21C4" w:rsidP="00CE5775" w:rsidRDefault="009F21C4" w14:paraId="1F6BB44C"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0.169***</w:t>
            </w:r>
          </w:p>
        </w:tc>
        <w:tc>
          <w:tcPr>
            <w:tcW w:w="1276" w:type="dxa"/>
            <w:tcMar>
              <w:left w:w="105" w:type="dxa"/>
              <w:right w:w="105" w:type="dxa"/>
            </w:tcMar>
          </w:tcPr>
          <w:p w:rsidRPr="00A14705" w:rsidR="009F21C4" w:rsidP="00CE5775" w:rsidRDefault="009F21C4" w14:paraId="01F0843B"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0.188***</w:t>
            </w:r>
          </w:p>
        </w:tc>
        <w:tc>
          <w:tcPr>
            <w:tcW w:w="1276" w:type="dxa"/>
            <w:tcMar>
              <w:left w:w="105" w:type="dxa"/>
              <w:right w:w="105" w:type="dxa"/>
            </w:tcMar>
          </w:tcPr>
          <w:p w:rsidRPr="00A14705" w:rsidR="009F21C4" w:rsidP="00CE5775" w:rsidRDefault="009F21C4" w14:paraId="030D7CE4" w14:textId="77777777">
            <w:pPr>
              <w:spacing w:after="0" w:line="240" w:lineRule="auto"/>
              <w:rPr>
                <w:rFonts w:eastAsia="Aptos" w:asciiTheme="majorHAnsi" w:hAnsiTheme="majorHAnsi" w:cstheme="majorHAnsi"/>
                <w:sz w:val="20"/>
                <w:szCs w:val="20"/>
              </w:rPr>
            </w:pPr>
          </w:p>
        </w:tc>
        <w:tc>
          <w:tcPr>
            <w:tcW w:w="1276" w:type="dxa"/>
            <w:tcMar>
              <w:left w:w="105" w:type="dxa"/>
              <w:right w:w="105" w:type="dxa"/>
            </w:tcMar>
          </w:tcPr>
          <w:p w:rsidRPr="00A14705" w:rsidR="009F21C4" w:rsidP="00CE5775" w:rsidRDefault="009F21C4" w14:paraId="377CE5D0"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0.258***</w:t>
            </w:r>
          </w:p>
        </w:tc>
      </w:tr>
      <w:tr w:rsidRPr="00A14705" w:rsidR="009F21C4" w:rsidTr="2466763E" w14:paraId="3AAB942A" w14:textId="77777777">
        <w:trPr>
          <w:trHeight w:val="300"/>
        </w:trPr>
        <w:tc>
          <w:tcPr>
            <w:tcW w:w="2119" w:type="dxa"/>
            <w:tcMar>
              <w:left w:w="105" w:type="dxa"/>
              <w:right w:w="105" w:type="dxa"/>
            </w:tcMar>
          </w:tcPr>
          <w:p w:rsidRPr="00A14705" w:rsidR="009F21C4" w:rsidP="00CE5775" w:rsidRDefault="009F21C4" w14:paraId="210792F8" w14:textId="77777777">
            <w:pPr>
              <w:pStyle w:val="Compact"/>
              <w:spacing w:before="0" w:after="0" w:line="240" w:lineRule="auto"/>
              <w:rPr>
                <w:rFonts w:asciiTheme="majorHAnsi" w:hAnsiTheme="majorHAnsi" w:cstheme="majorHAnsi"/>
                <w:sz w:val="20"/>
                <w:szCs w:val="20"/>
              </w:rPr>
            </w:pPr>
            <w:proofErr w:type="gramStart"/>
            <w:r w:rsidRPr="00A14705">
              <w:rPr>
                <w:rFonts w:asciiTheme="majorHAnsi" w:hAnsiTheme="majorHAnsi" w:cstheme="majorHAnsi"/>
                <w:sz w:val="20"/>
                <w:szCs w:val="20"/>
                <w:lang w:val="en-US"/>
              </w:rPr>
              <w:t>FEELNAT:LOC</w:t>
            </w:r>
            <w:proofErr w:type="gramEnd"/>
            <w:r w:rsidRPr="00A14705">
              <w:rPr>
                <w:rFonts w:asciiTheme="majorHAnsi" w:hAnsiTheme="majorHAnsi" w:cstheme="majorHAnsi"/>
                <w:sz w:val="20"/>
                <w:szCs w:val="20"/>
                <w:lang w:val="en-US"/>
              </w:rPr>
              <w:t>_SCEN</w:t>
            </w:r>
          </w:p>
        </w:tc>
        <w:tc>
          <w:tcPr>
            <w:tcW w:w="1134" w:type="dxa"/>
            <w:tcMar>
              <w:left w:w="105" w:type="dxa"/>
              <w:right w:w="105" w:type="dxa"/>
            </w:tcMar>
          </w:tcPr>
          <w:p w:rsidRPr="00A14705" w:rsidR="009F21C4" w:rsidP="00CE5775" w:rsidRDefault="009F21C4" w14:paraId="3A9DFECC" w14:textId="77777777">
            <w:pPr>
              <w:spacing w:after="0" w:line="240" w:lineRule="auto"/>
              <w:rPr>
                <w:rFonts w:eastAsia="Aptos" w:asciiTheme="majorHAnsi" w:hAnsiTheme="majorHAnsi" w:cstheme="majorHAnsi"/>
                <w:sz w:val="20"/>
                <w:szCs w:val="20"/>
              </w:rPr>
            </w:pPr>
          </w:p>
        </w:tc>
        <w:tc>
          <w:tcPr>
            <w:tcW w:w="1275" w:type="dxa"/>
            <w:tcMar>
              <w:left w:w="105" w:type="dxa"/>
              <w:right w:w="105" w:type="dxa"/>
            </w:tcMar>
          </w:tcPr>
          <w:p w:rsidRPr="00A14705" w:rsidR="009F21C4" w:rsidP="00CE5775" w:rsidRDefault="009F21C4" w14:paraId="5A44B59E"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-0.002</w:t>
            </w:r>
          </w:p>
        </w:tc>
        <w:tc>
          <w:tcPr>
            <w:tcW w:w="1276" w:type="dxa"/>
            <w:tcMar>
              <w:left w:w="105" w:type="dxa"/>
              <w:right w:w="105" w:type="dxa"/>
            </w:tcMar>
          </w:tcPr>
          <w:p w:rsidRPr="00A14705" w:rsidR="009F21C4" w:rsidP="00CE5775" w:rsidRDefault="009F21C4" w14:paraId="18F8629D" w14:textId="77777777">
            <w:pPr>
              <w:spacing w:after="0" w:line="240" w:lineRule="auto"/>
              <w:rPr>
                <w:rFonts w:eastAsia="Aptos" w:asciiTheme="majorHAnsi" w:hAnsiTheme="majorHAnsi" w:cstheme="majorHAnsi"/>
                <w:sz w:val="20"/>
                <w:szCs w:val="20"/>
              </w:rPr>
            </w:pPr>
          </w:p>
        </w:tc>
        <w:tc>
          <w:tcPr>
            <w:tcW w:w="1276" w:type="dxa"/>
            <w:tcMar>
              <w:left w:w="105" w:type="dxa"/>
              <w:right w:w="105" w:type="dxa"/>
            </w:tcMar>
          </w:tcPr>
          <w:p w:rsidRPr="00A14705" w:rsidR="009F21C4" w:rsidP="00CE5775" w:rsidRDefault="009F21C4" w14:paraId="0BEBF050" w14:textId="77777777">
            <w:pPr>
              <w:spacing w:after="0" w:line="240" w:lineRule="auto"/>
              <w:rPr>
                <w:rFonts w:eastAsia="Aptos" w:asciiTheme="majorHAnsi" w:hAnsiTheme="majorHAnsi" w:cstheme="majorHAnsi"/>
                <w:sz w:val="20"/>
                <w:szCs w:val="20"/>
              </w:rPr>
            </w:pPr>
          </w:p>
        </w:tc>
        <w:tc>
          <w:tcPr>
            <w:tcW w:w="1276" w:type="dxa"/>
            <w:tcMar>
              <w:left w:w="105" w:type="dxa"/>
              <w:right w:w="105" w:type="dxa"/>
            </w:tcMar>
          </w:tcPr>
          <w:p w:rsidRPr="00A14705" w:rsidR="009F21C4" w:rsidP="00CE5775" w:rsidRDefault="009F21C4" w14:paraId="756EE747" w14:textId="77777777">
            <w:pPr>
              <w:spacing w:after="0" w:line="240" w:lineRule="auto"/>
              <w:rPr>
                <w:rFonts w:eastAsia="Aptos" w:asciiTheme="majorHAnsi" w:hAnsiTheme="majorHAnsi" w:cstheme="majorHAnsi"/>
                <w:sz w:val="20"/>
                <w:szCs w:val="20"/>
              </w:rPr>
            </w:pPr>
          </w:p>
        </w:tc>
      </w:tr>
      <w:tr w:rsidRPr="00A14705" w:rsidR="009F21C4" w:rsidTr="2466763E" w14:paraId="30298539" w14:textId="77777777">
        <w:trPr>
          <w:trHeight w:val="300"/>
        </w:trPr>
        <w:tc>
          <w:tcPr>
            <w:tcW w:w="2119" w:type="dxa"/>
            <w:tcMar>
              <w:left w:w="105" w:type="dxa"/>
              <w:right w:w="105" w:type="dxa"/>
            </w:tcMar>
          </w:tcPr>
          <w:p w:rsidRPr="00A14705" w:rsidR="009F21C4" w:rsidP="00CE5775" w:rsidRDefault="009F21C4" w14:paraId="635FF562" w14:textId="77777777">
            <w:pPr>
              <w:pStyle w:val="Compact"/>
              <w:spacing w:before="0" w:after="0" w:line="240" w:lineRule="auto"/>
              <w:rPr>
                <w:rFonts w:asciiTheme="majorHAnsi" w:hAnsiTheme="majorHAnsi" w:cstheme="majorHAnsi"/>
                <w:sz w:val="20"/>
                <w:szCs w:val="20"/>
              </w:rPr>
            </w:pPr>
            <w:proofErr w:type="gramStart"/>
            <w:r w:rsidRPr="00A14705">
              <w:rPr>
                <w:rFonts w:asciiTheme="majorHAnsi" w:hAnsiTheme="majorHAnsi" w:cstheme="majorHAnsi"/>
                <w:sz w:val="20"/>
                <w:szCs w:val="20"/>
                <w:lang w:val="en-US"/>
              </w:rPr>
              <w:t>FEELNAT:LOC</w:t>
            </w:r>
            <w:proofErr w:type="gramEnd"/>
            <w:r w:rsidRPr="00A14705">
              <w:rPr>
                <w:rFonts w:asciiTheme="majorHAnsi" w:hAnsiTheme="majorHAnsi" w:cstheme="majorHAnsi"/>
                <w:sz w:val="20"/>
                <w:szCs w:val="20"/>
                <w:lang w:val="en-US"/>
              </w:rPr>
              <w:t>_SENS</w:t>
            </w:r>
          </w:p>
        </w:tc>
        <w:tc>
          <w:tcPr>
            <w:tcW w:w="1134" w:type="dxa"/>
            <w:tcMar>
              <w:left w:w="105" w:type="dxa"/>
              <w:right w:w="105" w:type="dxa"/>
            </w:tcMar>
          </w:tcPr>
          <w:p w:rsidRPr="00A14705" w:rsidR="009F21C4" w:rsidP="00CE5775" w:rsidRDefault="009F21C4" w14:paraId="7355A08B" w14:textId="77777777">
            <w:pPr>
              <w:pStyle w:val="Compact"/>
              <w:spacing w:before="0" w:after="0" w:line="240" w:lineRule="auto"/>
              <w:jc w:val="center"/>
              <w:rPr>
                <w:rFonts w:asciiTheme="majorHAnsi" w:hAnsiTheme="majorHAnsi" w:cstheme="majorHAnsi"/>
                <w:sz w:val="20"/>
                <w:szCs w:val="20"/>
                <w:lang w:val="en-US"/>
              </w:rPr>
            </w:pPr>
            <w:r w:rsidRPr="00A14705">
              <w:rPr>
                <w:rFonts w:asciiTheme="majorHAnsi" w:hAnsiTheme="majorHAnsi" w:cstheme="majorHAnsi"/>
                <w:sz w:val="20"/>
                <w:szCs w:val="20"/>
                <w:lang w:val="en-US"/>
              </w:rPr>
              <w:t>0.054</w:t>
            </w:r>
          </w:p>
        </w:tc>
        <w:tc>
          <w:tcPr>
            <w:tcW w:w="1275" w:type="dxa"/>
            <w:tcMar>
              <w:left w:w="105" w:type="dxa"/>
              <w:right w:w="105" w:type="dxa"/>
            </w:tcMar>
          </w:tcPr>
          <w:p w:rsidRPr="00A14705" w:rsidR="009F21C4" w:rsidP="00CE5775" w:rsidRDefault="009F21C4" w14:paraId="36FCDC93" w14:textId="77777777">
            <w:pPr>
              <w:spacing w:after="0" w:line="240" w:lineRule="auto"/>
              <w:rPr>
                <w:rFonts w:eastAsia="Aptos" w:asciiTheme="majorHAnsi" w:hAnsiTheme="majorHAnsi" w:cstheme="majorHAnsi"/>
                <w:sz w:val="20"/>
                <w:szCs w:val="20"/>
              </w:rPr>
            </w:pPr>
          </w:p>
        </w:tc>
        <w:tc>
          <w:tcPr>
            <w:tcW w:w="1276" w:type="dxa"/>
            <w:tcMar>
              <w:left w:w="105" w:type="dxa"/>
              <w:right w:w="105" w:type="dxa"/>
            </w:tcMar>
          </w:tcPr>
          <w:p w:rsidRPr="00A14705" w:rsidR="009F21C4" w:rsidP="00CE5775" w:rsidRDefault="009F21C4" w14:paraId="1DA6B26B" w14:textId="77777777">
            <w:pPr>
              <w:spacing w:after="0" w:line="240" w:lineRule="auto"/>
              <w:rPr>
                <w:rFonts w:eastAsia="Aptos" w:asciiTheme="majorHAnsi" w:hAnsiTheme="majorHAnsi" w:cstheme="majorHAnsi"/>
                <w:sz w:val="20"/>
                <w:szCs w:val="20"/>
              </w:rPr>
            </w:pPr>
          </w:p>
        </w:tc>
        <w:tc>
          <w:tcPr>
            <w:tcW w:w="1276" w:type="dxa"/>
            <w:tcMar>
              <w:left w:w="105" w:type="dxa"/>
              <w:right w:w="105" w:type="dxa"/>
            </w:tcMar>
          </w:tcPr>
          <w:p w:rsidRPr="00A14705" w:rsidR="009F21C4" w:rsidP="00CE5775" w:rsidRDefault="009F21C4" w14:paraId="1F17837F" w14:textId="77777777">
            <w:pPr>
              <w:spacing w:after="0" w:line="240" w:lineRule="auto"/>
              <w:rPr>
                <w:rFonts w:eastAsia="Aptos" w:asciiTheme="majorHAnsi" w:hAnsiTheme="majorHAnsi" w:cstheme="majorHAnsi"/>
                <w:sz w:val="20"/>
                <w:szCs w:val="20"/>
              </w:rPr>
            </w:pPr>
          </w:p>
        </w:tc>
        <w:tc>
          <w:tcPr>
            <w:tcW w:w="1276" w:type="dxa"/>
            <w:tcMar>
              <w:left w:w="105" w:type="dxa"/>
              <w:right w:w="105" w:type="dxa"/>
            </w:tcMar>
          </w:tcPr>
          <w:p w:rsidRPr="00A14705" w:rsidR="009F21C4" w:rsidP="00CE5775" w:rsidRDefault="009F21C4" w14:paraId="641C63B2" w14:textId="77777777">
            <w:pPr>
              <w:spacing w:after="0" w:line="240" w:lineRule="auto"/>
              <w:rPr>
                <w:rFonts w:eastAsia="Aptos" w:asciiTheme="majorHAnsi" w:hAnsiTheme="majorHAnsi" w:cstheme="majorHAnsi"/>
                <w:sz w:val="20"/>
                <w:szCs w:val="20"/>
              </w:rPr>
            </w:pPr>
          </w:p>
        </w:tc>
      </w:tr>
      <w:tr w:rsidRPr="00A14705" w:rsidR="009F21C4" w:rsidTr="2466763E" w14:paraId="3B53535D" w14:textId="77777777">
        <w:trPr>
          <w:trHeight w:val="300"/>
        </w:trPr>
        <w:tc>
          <w:tcPr>
            <w:tcW w:w="2119" w:type="dxa"/>
            <w:tcMar>
              <w:left w:w="105" w:type="dxa"/>
              <w:right w:w="105" w:type="dxa"/>
            </w:tcMar>
          </w:tcPr>
          <w:p w:rsidRPr="00A14705" w:rsidR="009F21C4" w:rsidP="00CE5775" w:rsidRDefault="009F21C4" w14:paraId="43E8A237" w14:textId="77777777">
            <w:pPr>
              <w:pStyle w:val="Compact"/>
              <w:spacing w:before="0" w:after="0" w:line="240" w:lineRule="auto"/>
              <w:rPr>
                <w:rFonts w:asciiTheme="majorHAnsi" w:hAnsiTheme="majorHAnsi" w:cstheme="majorHAnsi"/>
                <w:sz w:val="20"/>
                <w:szCs w:val="20"/>
              </w:rPr>
            </w:pPr>
            <w:proofErr w:type="spellStart"/>
            <w:r w:rsidRPr="00A14705">
              <w:rPr>
                <w:rFonts w:asciiTheme="majorHAnsi" w:hAnsiTheme="majorHAnsi" w:cstheme="majorHAnsi"/>
                <w:sz w:val="20"/>
                <w:szCs w:val="20"/>
                <w:lang w:val="en-US"/>
              </w:rPr>
              <w:t>LCFOREST_sqrt</w:t>
            </w:r>
            <w:proofErr w:type="spellEnd"/>
          </w:p>
        </w:tc>
        <w:tc>
          <w:tcPr>
            <w:tcW w:w="1134" w:type="dxa"/>
            <w:tcMar>
              <w:left w:w="105" w:type="dxa"/>
              <w:right w:w="105" w:type="dxa"/>
            </w:tcMar>
          </w:tcPr>
          <w:p w:rsidRPr="00A14705" w:rsidR="009F21C4" w:rsidP="00CE5775" w:rsidRDefault="009F21C4" w14:paraId="4EA3EEE6" w14:textId="77777777">
            <w:pPr>
              <w:spacing w:after="0" w:line="240" w:lineRule="auto"/>
              <w:rPr>
                <w:rFonts w:eastAsia="Aptos" w:asciiTheme="majorHAnsi" w:hAnsiTheme="majorHAnsi" w:cstheme="majorHAnsi"/>
                <w:sz w:val="20"/>
                <w:szCs w:val="20"/>
              </w:rPr>
            </w:pPr>
          </w:p>
        </w:tc>
        <w:tc>
          <w:tcPr>
            <w:tcW w:w="1275" w:type="dxa"/>
            <w:tcMar>
              <w:left w:w="105" w:type="dxa"/>
              <w:right w:w="105" w:type="dxa"/>
            </w:tcMar>
          </w:tcPr>
          <w:p w:rsidRPr="00A14705" w:rsidR="009F21C4" w:rsidP="00CE5775" w:rsidRDefault="009F21C4" w14:paraId="0210BC02" w14:textId="77777777">
            <w:pPr>
              <w:spacing w:after="0" w:line="240" w:lineRule="auto"/>
              <w:rPr>
                <w:rFonts w:eastAsia="Aptos" w:asciiTheme="majorHAnsi" w:hAnsiTheme="majorHAnsi" w:cstheme="majorHAnsi"/>
                <w:sz w:val="20"/>
                <w:szCs w:val="20"/>
              </w:rPr>
            </w:pPr>
          </w:p>
        </w:tc>
        <w:tc>
          <w:tcPr>
            <w:tcW w:w="1276" w:type="dxa"/>
            <w:tcMar>
              <w:left w:w="105" w:type="dxa"/>
              <w:right w:w="105" w:type="dxa"/>
            </w:tcMar>
          </w:tcPr>
          <w:p w:rsidRPr="00A14705" w:rsidR="009F21C4" w:rsidP="00CE5775" w:rsidRDefault="009F21C4" w14:paraId="57095305" w14:textId="77777777">
            <w:pPr>
              <w:spacing w:after="0" w:line="240" w:lineRule="auto"/>
              <w:rPr>
                <w:rFonts w:eastAsia="Aptos" w:asciiTheme="majorHAnsi" w:hAnsiTheme="majorHAnsi" w:cstheme="majorHAnsi"/>
                <w:sz w:val="20"/>
                <w:szCs w:val="20"/>
              </w:rPr>
            </w:pPr>
          </w:p>
        </w:tc>
        <w:tc>
          <w:tcPr>
            <w:tcW w:w="1276" w:type="dxa"/>
            <w:tcMar>
              <w:left w:w="105" w:type="dxa"/>
              <w:right w:w="105" w:type="dxa"/>
            </w:tcMar>
          </w:tcPr>
          <w:p w:rsidRPr="00A14705" w:rsidR="009F21C4" w:rsidP="00CE5775" w:rsidRDefault="009F21C4" w14:paraId="1BC2CCCC"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-0.090*</w:t>
            </w:r>
          </w:p>
        </w:tc>
        <w:tc>
          <w:tcPr>
            <w:tcW w:w="1276" w:type="dxa"/>
            <w:tcMar>
              <w:left w:w="105" w:type="dxa"/>
              <w:right w:w="105" w:type="dxa"/>
            </w:tcMar>
          </w:tcPr>
          <w:p w:rsidRPr="00A14705" w:rsidR="009F21C4" w:rsidP="00CE5775" w:rsidRDefault="009F21C4" w14:paraId="1B3780C2" w14:textId="77777777">
            <w:pPr>
              <w:spacing w:after="0" w:line="240" w:lineRule="auto"/>
              <w:rPr>
                <w:rFonts w:eastAsia="Aptos" w:asciiTheme="majorHAnsi" w:hAnsiTheme="majorHAnsi" w:cstheme="majorHAnsi"/>
                <w:sz w:val="20"/>
                <w:szCs w:val="20"/>
              </w:rPr>
            </w:pPr>
          </w:p>
        </w:tc>
      </w:tr>
      <w:tr w:rsidRPr="00A14705" w:rsidR="009F21C4" w:rsidTr="2466763E" w14:paraId="65E3D9C0" w14:textId="77777777">
        <w:trPr>
          <w:trHeight w:val="300"/>
        </w:trPr>
        <w:tc>
          <w:tcPr>
            <w:tcW w:w="2119" w:type="dxa"/>
            <w:tcMar>
              <w:left w:w="105" w:type="dxa"/>
              <w:right w:w="105" w:type="dxa"/>
            </w:tcMar>
          </w:tcPr>
          <w:p w:rsidRPr="00A14705" w:rsidR="009F21C4" w:rsidP="00CE5775" w:rsidRDefault="009F21C4" w14:paraId="06B1FC2B" w14:textId="77777777">
            <w:pPr>
              <w:pStyle w:val="Compact"/>
              <w:spacing w:before="0" w:after="0" w:line="240" w:lineRule="auto"/>
              <w:rPr>
                <w:rFonts w:asciiTheme="majorHAnsi" w:hAnsiTheme="majorHAnsi" w:cstheme="majorHAnsi"/>
                <w:sz w:val="20"/>
                <w:szCs w:val="20"/>
              </w:rPr>
            </w:pPr>
            <w:r w:rsidRPr="00A14705">
              <w:rPr>
                <w:rFonts w:asciiTheme="majorHAnsi" w:hAnsiTheme="majorHAnsi" w:cstheme="majorHAnsi"/>
                <w:sz w:val="20"/>
                <w:szCs w:val="20"/>
                <w:lang w:val="en-US"/>
              </w:rPr>
              <w:t>LNOISE</w:t>
            </w:r>
          </w:p>
        </w:tc>
        <w:tc>
          <w:tcPr>
            <w:tcW w:w="1134" w:type="dxa"/>
            <w:tcMar>
              <w:left w:w="105" w:type="dxa"/>
              <w:right w:w="105" w:type="dxa"/>
            </w:tcMar>
          </w:tcPr>
          <w:p w:rsidRPr="00A14705" w:rsidR="009F21C4" w:rsidP="00CE5775" w:rsidRDefault="009F21C4" w14:paraId="7523A7E1"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0.177***</w:t>
            </w:r>
          </w:p>
        </w:tc>
        <w:tc>
          <w:tcPr>
            <w:tcW w:w="1275" w:type="dxa"/>
            <w:tcMar>
              <w:left w:w="105" w:type="dxa"/>
              <w:right w:w="105" w:type="dxa"/>
            </w:tcMar>
          </w:tcPr>
          <w:p w:rsidRPr="00A14705" w:rsidR="009F21C4" w:rsidP="00CE5775" w:rsidRDefault="009F21C4" w14:paraId="73EC4DA8"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0.133***</w:t>
            </w:r>
          </w:p>
        </w:tc>
        <w:tc>
          <w:tcPr>
            <w:tcW w:w="1276" w:type="dxa"/>
            <w:tcMar>
              <w:left w:w="105" w:type="dxa"/>
              <w:right w:w="105" w:type="dxa"/>
            </w:tcMar>
          </w:tcPr>
          <w:p w:rsidRPr="00A14705" w:rsidR="009F21C4" w:rsidP="00CE5775" w:rsidRDefault="009F21C4" w14:paraId="4B6C2E07" w14:textId="77777777">
            <w:pPr>
              <w:spacing w:after="0" w:line="240" w:lineRule="auto"/>
              <w:rPr>
                <w:rFonts w:eastAsia="Aptos" w:asciiTheme="majorHAnsi" w:hAnsiTheme="majorHAnsi" w:cstheme="majorHAnsi"/>
                <w:sz w:val="20"/>
                <w:szCs w:val="20"/>
              </w:rPr>
            </w:pPr>
          </w:p>
        </w:tc>
        <w:tc>
          <w:tcPr>
            <w:tcW w:w="1276" w:type="dxa"/>
            <w:tcMar>
              <w:left w:w="105" w:type="dxa"/>
              <w:right w:w="105" w:type="dxa"/>
            </w:tcMar>
          </w:tcPr>
          <w:p w:rsidRPr="00A14705" w:rsidR="009F21C4" w:rsidP="00CE5775" w:rsidRDefault="009F21C4" w14:paraId="102E9019" w14:textId="77777777">
            <w:pPr>
              <w:spacing w:after="0" w:line="240" w:lineRule="auto"/>
              <w:rPr>
                <w:rFonts w:eastAsia="Aptos" w:asciiTheme="majorHAnsi" w:hAnsiTheme="majorHAnsi" w:cstheme="majorHAnsi"/>
                <w:sz w:val="20"/>
                <w:szCs w:val="20"/>
              </w:rPr>
            </w:pPr>
          </w:p>
        </w:tc>
        <w:tc>
          <w:tcPr>
            <w:tcW w:w="1276" w:type="dxa"/>
            <w:tcMar>
              <w:left w:w="105" w:type="dxa"/>
              <w:right w:w="105" w:type="dxa"/>
            </w:tcMar>
          </w:tcPr>
          <w:p w:rsidRPr="00A14705" w:rsidR="009F21C4" w:rsidP="00CE5775" w:rsidRDefault="009F21C4" w14:paraId="655AC27B"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0.133**</w:t>
            </w:r>
          </w:p>
        </w:tc>
      </w:tr>
      <w:tr w:rsidRPr="00A14705" w:rsidR="009F21C4" w:rsidTr="2466763E" w14:paraId="2342B9EE" w14:textId="77777777">
        <w:trPr>
          <w:trHeight w:val="300"/>
        </w:trPr>
        <w:tc>
          <w:tcPr>
            <w:tcW w:w="2119" w:type="dxa"/>
            <w:tcMar>
              <w:left w:w="105" w:type="dxa"/>
              <w:right w:w="105" w:type="dxa"/>
            </w:tcMar>
          </w:tcPr>
          <w:p w:rsidRPr="00A14705" w:rsidR="009F21C4" w:rsidP="00CE5775" w:rsidRDefault="009F21C4" w14:paraId="71257842" w14:textId="77777777">
            <w:pPr>
              <w:pStyle w:val="Compact"/>
              <w:spacing w:before="0" w:after="0" w:line="240" w:lineRule="auto"/>
              <w:rPr>
                <w:rFonts w:asciiTheme="majorHAnsi" w:hAnsiTheme="majorHAnsi" w:cstheme="majorHAnsi"/>
                <w:sz w:val="20"/>
                <w:szCs w:val="20"/>
              </w:rPr>
            </w:pPr>
            <w:proofErr w:type="gramStart"/>
            <w:r w:rsidRPr="00A14705">
              <w:rPr>
                <w:rFonts w:asciiTheme="majorHAnsi" w:hAnsiTheme="majorHAnsi" w:cstheme="majorHAnsi"/>
                <w:sz w:val="20"/>
                <w:szCs w:val="20"/>
                <w:lang w:val="en-US"/>
              </w:rPr>
              <w:t>LNOISE:FEELNAT</w:t>
            </w:r>
            <w:proofErr w:type="gramEnd"/>
          </w:p>
        </w:tc>
        <w:tc>
          <w:tcPr>
            <w:tcW w:w="1134" w:type="dxa"/>
            <w:tcMar>
              <w:left w:w="105" w:type="dxa"/>
              <w:right w:w="105" w:type="dxa"/>
            </w:tcMar>
          </w:tcPr>
          <w:p w:rsidRPr="00A14705" w:rsidR="009F21C4" w:rsidP="00CE5775" w:rsidRDefault="009F21C4" w14:paraId="45837031" w14:textId="77777777">
            <w:pPr>
              <w:spacing w:after="0" w:line="240" w:lineRule="auto"/>
              <w:rPr>
                <w:rFonts w:eastAsia="Aptos" w:asciiTheme="majorHAnsi" w:hAnsiTheme="majorHAnsi" w:cstheme="majorHAnsi"/>
                <w:sz w:val="20"/>
                <w:szCs w:val="20"/>
              </w:rPr>
            </w:pPr>
          </w:p>
        </w:tc>
        <w:tc>
          <w:tcPr>
            <w:tcW w:w="1275" w:type="dxa"/>
            <w:tcMar>
              <w:left w:w="105" w:type="dxa"/>
              <w:right w:w="105" w:type="dxa"/>
            </w:tcMar>
          </w:tcPr>
          <w:p w:rsidRPr="00A14705" w:rsidR="009F21C4" w:rsidP="00CE5775" w:rsidRDefault="009F21C4" w14:paraId="5E73D726" w14:textId="77777777">
            <w:pPr>
              <w:spacing w:after="0" w:line="240" w:lineRule="auto"/>
              <w:rPr>
                <w:rFonts w:eastAsia="Aptos" w:asciiTheme="majorHAnsi" w:hAnsiTheme="majorHAnsi" w:cstheme="majorHAnsi"/>
                <w:sz w:val="20"/>
                <w:szCs w:val="20"/>
              </w:rPr>
            </w:pPr>
          </w:p>
        </w:tc>
        <w:tc>
          <w:tcPr>
            <w:tcW w:w="1276" w:type="dxa"/>
            <w:tcMar>
              <w:left w:w="105" w:type="dxa"/>
              <w:right w:w="105" w:type="dxa"/>
            </w:tcMar>
          </w:tcPr>
          <w:p w:rsidRPr="00A14705" w:rsidR="009F21C4" w:rsidP="00CE5775" w:rsidRDefault="009F21C4" w14:paraId="1D11B45C" w14:textId="77777777">
            <w:pPr>
              <w:spacing w:after="0" w:line="240" w:lineRule="auto"/>
              <w:rPr>
                <w:rFonts w:eastAsia="Aptos" w:asciiTheme="majorHAnsi" w:hAnsiTheme="majorHAnsi" w:cstheme="majorHAnsi"/>
                <w:sz w:val="20"/>
                <w:szCs w:val="20"/>
              </w:rPr>
            </w:pPr>
          </w:p>
        </w:tc>
        <w:tc>
          <w:tcPr>
            <w:tcW w:w="1276" w:type="dxa"/>
            <w:tcMar>
              <w:left w:w="105" w:type="dxa"/>
              <w:right w:w="105" w:type="dxa"/>
            </w:tcMar>
          </w:tcPr>
          <w:p w:rsidRPr="00A14705" w:rsidR="009F21C4" w:rsidP="00CE5775" w:rsidRDefault="009F21C4" w14:paraId="4B40E1F2" w14:textId="77777777">
            <w:pPr>
              <w:spacing w:after="0" w:line="240" w:lineRule="auto"/>
              <w:rPr>
                <w:rFonts w:eastAsia="Aptos" w:asciiTheme="majorHAnsi" w:hAnsiTheme="majorHAnsi" w:cstheme="majorHAnsi"/>
                <w:sz w:val="20"/>
                <w:szCs w:val="20"/>
              </w:rPr>
            </w:pPr>
          </w:p>
        </w:tc>
        <w:tc>
          <w:tcPr>
            <w:tcW w:w="1276" w:type="dxa"/>
            <w:tcMar>
              <w:left w:w="105" w:type="dxa"/>
              <w:right w:w="105" w:type="dxa"/>
            </w:tcMar>
          </w:tcPr>
          <w:p w:rsidRPr="00A14705" w:rsidR="009F21C4" w:rsidP="00CE5775" w:rsidRDefault="009F21C4" w14:paraId="1328E76B"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-0.006</w:t>
            </w:r>
          </w:p>
        </w:tc>
      </w:tr>
      <w:tr w:rsidRPr="00A14705" w:rsidR="009F21C4" w:rsidTr="2466763E" w14:paraId="74BBE3B5" w14:textId="77777777">
        <w:trPr>
          <w:trHeight w:val="300"/>
        </w:trPr>
        <w:tc>
          <w:tcPr>
            <w:tcW w:w="2119" w:type="dxa"/>
            <w:tcMar>
              <w:left w:w="105" w:type="dxa"/>
              <w:right w:w="105" w:type="dxa"/>
            </w:tcMar>
          </w:tcPr>
          <w:p w:rsidRPr="00A14705" w:rsidR="009F21C4" w:rsidP="00CE5775" w:rsidRDefault="009F21C4" w14:paraId="51E3B2EE" w14:textId="77777777">
            <w:pPr>
              <w:pStyle w:val="Compact"/>
              <w:spacing w:before="0" w:after="0" w:line="240" w:lineRule="auto"/>
              <w:rPr>
                <w:rFonts w:asciiTheme="majorHAnsi" w:hAnsiTheme="majorHAnsi" w:cstheme="majorHAnsi"/>
                <w:sz w:val="20"/>
                <w:szCs w:val="20"/>
              </w:rPr>
            </w:pPr>
            <w:r w:rsidRPr="00A14705">
              <w:rPr>
                <w:rFonts w:asciiTheme="majorHAnsi" w:hAnsiTheme="majorHAnsi" w:cstheme="majorHAnsi"/>
                <w:sz w:val="20"/>
                <w:szCs w:val="20"/>
                <w:lang w:val="en-US"/>
              </w:rPr>
              <w:t>LOC_FAUN</w:t>
            </w:r>
          </w:p>
        </w:tc>
        <w:tc>
          <w:tcPr>
            <w:tcW w:w="1134" w:type="dxa"/>
            <w:tcMar>
              <w:left w:w="105" w:type="dxa"/>
              <w:right w:w="105" w:type="dxa"/>
            </w:tcMar>
          </w:tcPr>
          <w:p w:rsidRPr="00A14705" w:rsidR="009F21C4" w:rsidP="00CE5775" w:rsidRDefault="009F21C4" w14:paraId="27543BA4" w14:textId="77777777">
            <w:pPr>
              <w:spacing w:after="0" w:line="240" w:lineRule="auto"/>
              <w:rPr>
                <w:rFonts w:eastAsia="Aptos" w:asciiTheme="majorHAnsi" w:hAnsiTheme="majorHAnsi" w:cstheme="majorHAnsi"/>
                <w:sz w:val="20"/>
                <w:szCs w:val="20"/>
              </w:rPr>
            </w:pPr>
          </w:p>
        </w:tc>
        <w:tc>
          <w:tcPr>
            <w:tcW w:w="1275" w:type="dxa"/>
            <w:tcMar>
              <w:left w:w="105" w:type="dxa"/>
              <w:right w:w="105" w:type="dxa"/>
            </w:tcMar>
          </w:tcPr>
          <w:p w:rsidRPr="00A14705" w:rsidR="009F21C4" w:rsidP="00CE5775" w:rsidRDefault="009F21C4" w14:paraId="6580BA9F"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0.176***</w:t>
            </w:r>
          </w:p>
        </w:tc>
        <w:tc>
          <w:tcPr>
            <w:tcW w:w="1276" w:type="dxa"/>
            <w:tcMar>
              <w:left w:w="105" w:type="dxa"/>
              <w:right w:w="105" w:type="dxa"/>
            </w:tcMar>
          </w:tcPr>
          <w:p w:rsidRPr="00A14705" w:rsidR="009F21C4" w:rsidP="00CE5775" w:rsidRDefault="009F21C4" w14:paraId="168460DF" w14:textId="77777777">
            <w:pPr>
              <w:spacing w:after="0" w:line="240" w:lineRule="auto"/>
              <w:rPr>
                <w:rFonts w:eastAsia="Aptos" w:asciiTheme="majorHAnsi" w:hAnsiTheme="majorHAnsi" w:cstheme="majorHAnsi"/>
                <w:sz w:val="20"/>
                <w:szCs w:val="20"/>
              </w:rPr>
            </w:pPr>
          </w:p>
        </w:tc>
        <w:tc>
          <w:tcPr>
            <w:tcW w:w="1276" w:type="dxa"/>
            <w:tcMar>
              <w:left w:w="105" w:type="dxa"/>
              <w:right w:w="105" w:type="dxa"/>
            </w:tcMar>
          </w:tcPr>
          <w:p w:rsidRPr="00A14705" w:rsidR="009F21C4" w:rsidP="00CE5775" w:rsidRDefault="009F21C4" w14:paraId="6F850F32" w14:textId="77777777">
            <w:pPr>
              <w:spacing w:after="0" w:line="240" w:lineRule="auto"/>
              <w:rPr>
                <w:rFonts w:eastAsia="Aptos" w:asciiTheme="majorHAnsi" w:hAnsiTheme="majorHAnsi" w:cstheme="majorHAnsi"/>
                <w:sz w:val="20"/>
                <w:szCs w:val="20"/>
              </w:rPr>
            </w:pPr>
          </w:p>
        </w:tc>
        <w:tc>
          <w:tcPr>
            <w:tcW w:w="1276" w:type="dxa"/>
            <w:tcMar>
              <w:left w:w="105" w:type="dxa"/>
              <w:right w:w="105" w:type="dxa"/>
            </w:tcMar>
          </w:tcPr>
          <w:p w:rsidRPr="00A14705" w:rsidR="009F21C4" w:rsidP="00CE5775" w:rsidRDefault="009F21C4" w14:paraId="5EA4D63E" w14:textId="77777777">
            <w:pPr>
              <w:spacing w:after="0" w:line="240" w:lineRule="auto"/>
              <w:rPr>
                <w:rFonts w:eastAsia="Aptos" w:asciiTheme="majorHAnsi" w:hAnsiTheme="majorHAnsi" w:cstheme="majorHAnsi"/>
                <w:sz w:val="20"/>
                <w:szCs w:val="20"/>
              </w:rPr>
            </w:pPr>
          </w:p>
        </w:tc>
      </w:tr>
      <w:tr w:rsidRPr="00A14705" w:rsidR="009F21C4" w:rsidTr="2466763E" w14:paraId="42CE9ABA" w14:textId="77777777">
        <w:trPr>
          <w:trHeight w:val="300"/>
        </w:trPr>
        <w:tc>
          <w:tcPr>
            <w:tcW w:w="2119" w:type="dxa"/>
            <w:tcMar>
              <w:left w:w="105" w:type="dxa"/>
              <w:right w:w="105" w:type="dxa"/>
            </w:tcMar>
          </w:tcPr>
          <w:p w:rsidRPr="00A14705" w:rsidR="009F21C4" w:rsidP="00CE5775" w:rsidRDefault="009F21C4" w14:paraId="671B9921" w14:textId="77777777">
            <w:pPr>
              <w:pStyle w:val="Compact"/>
              <w:spacing w:before="0" w:after="0" w:line="240" w:lineRule="auto"/>
              <w:rPr>
                <w:rFonts w:asciiTheme="majorHAnsi" w:hAnsiTheme="majorHAnsi" w:cstheme="majorHAnsi"/>
                <w:sz w:val="20"/>
                <w:szCs w:val="20"/>
              </w:rPr>
            </w:pPr>
            <w:r w:rsidRPr="00A14705">
              <w:rPr>
                <w:rFonts w:asciiTheme="majorHAnsi" w:hAnsiTheme="majorHAnsi" w:cstheme="majorHAnsi"/>
                <w:sz w:val="20"/>
                <w:szCs w:val="20"/>
                <w:lang w:val="en-US"/>
              </w:rPr>
              <w:t>LOC_SCENT</w:t>
            </w:r>
          </w:p>
        </w:tc>
        <w:tc>
          <w:tcPr>
            <w:tcW w:w="1134" w:type="dxa"/>
            <w:tcMar>
              <w:left w:w="105" w:type="dxa"/>
              <w:right w:w="105" w:type="dxa"/>
            </w:tcMar>
          </w:tcPr>
          <w:p w:rsidRPr="00A14705" w:rsidR="009F21C4" w:rsidP="00CE5775" w:rsidRDefault="009F21C4" w14:paraId="28CE62ED" w14:textId="77777777">
            <w:pPr>
              <w:spacing w:after="0" w:line="240" w:lineRule="auto"/>
              <w:rPr>
                <w:rFonts w:eastAsia="Aptos" w:asciiTheme="majorHAnsi" w:hAnsiTheme="majorHAnsi" w:cstheme="majorHAnsi"/>
                <w:sz w:val="20"/>
                <w:szCs w:val="20"/>
              </w:rPr>
            </w:pPr>
          </w:p>
        </w:tc>
        <w:tc>
          <w:tcPr>
            <w:tcW w:w="1275" w:type="dxa"/>
            <w:tcMar>
              <w:left w:w="105" w:type="dxa"/>
              <w:right w:w="105" w:type="dxa"/>
            </w:tcMar>
          </w:tcPr>
          <w:p w:rsidRPr="00A14705" w:rsidR="009F21C4" w:rsidP="00CE5775" w:rsidRDefault="009F21C4" w14:paraId="10B5F312"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0.164***</w:t>
            </w:r>
          </w:p>
        </w:tc>
        <w:tc>
          <w:tcPr>
            <w:tcW w:w="1276" w:type="dxa"/>
            <w:tcMar>
              <w:left w:w="105" w:type="dxa"/>
              <w:right w:w="105" w:type="dxa"/>
            </w:tcMar>
          </w:tcPr>
          <w:p w:rsidRPr="00A14705" w:rsidR="009F21C4" w:rsidP="00CE5775" w:rsidRDefault="009F21C4" w14:paraId="2F3AAC44" w14:textId="77777777">
            <w:pPr>
              <w:spacing w:after="0" w:line="240" w:lineRule="auto"/>
              <w:rPr>
                <w:rFonts w:eastAsia="Aptos" w:asciiTheme="majorHAnsi" w:hAnsiTheme="majorHAnsi" w:cstheme="majorHAnsi"/>
                <w:sz w:val="20"/>
                <w:szCs w:val="20"/>
              </w:rPr>
            </w:pPr>
          </w:p>
        </w:tc>
        <w:tc>
          <w:tcPr>
            <w:tcW w:w="1276" w:type="dxa"/>
            <w:tcMar>
              <w:left w:w="105" w:type="dxa"/>
              <w:right w:w="105" w:type="dxa"/>
            </w:tcMar>
          </w:tcPr>
          <w:p w:rsidRPr="00A14705" w:rsidR="009F21C4" w:rsidP="00CE5775" w:rsidRDefault="009F21C4" w14:paraId="78EF856A"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0.004</w:t>
            </w:r>
          </w:p>
        </w:tc>
        <w:tc>
          <w:tcPr>
            <w:tcW w:w="1276" w:type="dxa"/>
            <w:tcMar>
              <w:left w:w="105" w:type="dxa"/>
              <w:right w:w="105" w:type="dxa"/>
            </w:tcMar>
          </w:tcPr>
          <w:p w:rsidRPr="00A14705" w:rsidR="009F21C4" w:rsidP="00CE5775" w:rsidRDefault="009F21C4" w14:paraId="17DE361C" w14:textId="77777777">
            <w:pPr>
              <w:spacing w:after="0" w:line="240" w:lineRule="auto"/>
              <w:rPr>
                <w:rFonts w:eastAsia="Aptos" w:asciiTheme="majorHAnsi" w:hAnsiTheme="majorHAnsi" w:cstheme="majorHAnsi"/>
                <w:sz w:val="20"/>
                <w:szCs w:val="20"/>
              </w:rPr>
            </w:pPr>
          </w:p>
        </w:tc>
      </w:tr>
      <w:tr w:rsidRPr="00A14705" w:rsidR="009F21C4" w:rsidTr="2466763E" w14:paraId="475D4057" w14:textId="77777777">
        <w:trPr>
          <w:trHeight w:val="300"/>
        </w:trPr>
        <w:tc>
          <w:tcPr>
            <w:tcW w:w="2119" w:type="dxa"/>
            <w:tcMar>
              <w:left w:w="105" w:type="dxa"/>
              <w:right w:w="105" w:type="dxa"/>
            </w:tcMar>
          </w:tcPr>
          <w:p w:rsidRPr="00A14705" w:rsidR="009F21C4" w:rsidP="00CE5775" w:rsidRDefault="009F21C4" w14:paraId="0B12A126" w14:textId="77777777">
            <w:pPr>
              <w:pStyle w:val="Compact"/>
              <w:spacing w:before="0" w:after="0" w:line="240" w:lineRule="auto"/>
              <w:rPr>
                <w:rFonts w:asciiTheme="majorHAnsi" w:hAnsiTheme="majorHAnsi" w:cstheme="majorHAnsi"/>
                <w:sz w:val="20"/>
                <w:szCs w:val="20"/>
              </w:rPr>
            </w:pPr>
            <w:r w:rsidRPr="00A14705">
              <w:rPr>
                <w:rFonts w:asciiTheme="majorHAnsi" w:hAnsiTheme="majorHAnsi" w:cstheme="majorHAnsi"/>
                <w:sz w:val="20"/>
                <w:szCs w:val="20"/>
                <w:lang w:val="en-US"/>
              </w:rPr>
              <w:t>LOC_SENS</w:t>
            </w:r>
          </w:p>
        </w:tc>
        <w:tc>
          <w:tcPr>
            <w:tcW w:w="1134" w:type="dxa"/>
            <w:tcMar>
              <w:left w:w="105" w:type="dxa"/>
              <w:right w:w="105" w:type="dxa"/>
            </w:tcMar>
          </w:tcPr>
          <w:p w:rsidRPr="00A14705" w:rsidR="009F21C4" w:rsidP="00CE5775" w:rsidRDefault="009F21C4" w14:paraId="64BCDE88"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0.104*</w:t>
            </w:r>
          </w:p>
        </w:tc>
        <w:tc>
          <w:tcPr>
            <w:tcW w:w="1275" w:type="dxa"/>
            <w:tcMar>
              <w:left w:w="105" w:type="dxa"/>
              <w:right w:w="105" w:type="dxa"/>
            </w:tcMar>
          </w:tcPr>
          <w:p w:rsidRPr="00A14705" w:rsidR="009F21C4" w:rsidP="00CE5775" w:rsidRDefault="009F21C4" w14:paraId="3CB1FC4B" w14:textId="77777777">
            <w:pPr>
              <w:spacing w:after="0" w:line="240" w:lineRule="auto"/>
              <w:rPr>
                <w:rFonts w:eastAsia="Aptos" w:asciiTheme="majorHAnsi" w:hAnsiTheme="majorHAnsi" w:cstheme="majorHAnsi"/>
                <w:sz w:val="20"/>
                <w:szCs w:val="20"/>
              </w:rPr>
            </w:pPr>
          </w:p>
        </w:tc>
        <w:tc>
          <w:tcPr>
            <w:tcW w:w="1276" w:type="dxa"/>
            <w:tcMar>
              <w:left w:w="105" w:type="dxa"/>
              <w:right w:w="105" w:type="dxa"/>
            </w:tcMar>
          </w:tcPr>
          <w:p w:rsidRPr="00A14705" w:rsidR="009F21C4" w:rsidP="00CE5775" w:rsidRDefault="009F21C4" w14:paraId="1328B0E0"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0.147***</w:t>
            </w:r>
          </w:p>
        </w:tc>
        <w:tc>
          <w:tcPr>
            <w:tcW w:w="1276" w:type="dxa"/>
            <w:tcMar>
              <w:left w:w="105" w:type="dxa"/>
              <w:right w:w="105" w:type="dxa"/>
            </w:tcMar>
          </w:tcPr>
          <w:p w:rsidRPr="00A14705" w:rsidR="009F21C4" w:rsidP="00CE5775" w:rsidRDefault="009F21C4" w14:paraId="1B163CDF"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0.142***</w:t>
            </w:r>
          </w:p>
        </w:tc>
        <w:tc>
          <w:tcPr>
            <w:tcW w:w="1276" w:type="dxa"/>
            <w:tcMar>
              <w:left w:w="105" w:type="dxa"/>
              <w:right w:w="105" w:type="dxa"/>
            </w:tcMar>
          </w:tcPr>
          <w:p w:rsidRPr="00A14705" w:rsidR="009F21C4" w:rsidP="00CE5775" w:rsidRDefault="009F21C4" w14:paraId="3F29F308"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0.096*</w:t>
            </w:r>
          </w:p>
        </w:tc>
      </w:tr>
      <w:tr w:rsidRPr="00A14705" w:rsidR="009F21C4" w:rsidTr="2466763E" w14:paraId="0716E9DD" w14:textId="77777777">
        <w:trPr>
          <w:trHeight w:val="300"/>
        </w:trPr>
        <w:tc>
          <w:tcPr>
            <w:tcW w:w="2119" w:type="dxa"/>
            <w:tcMar>
              <w:left w:w="105" w:type="dxa"/>
              <w:right w:w="105" w:type="dxa"/>
            </w:tcMar>
          </w:tcPr>
          <w:p w:rsidRPr="00A14705" w:rsidR="009F21C4" w:rsidP="00CE5775" w:rsidRDefault="009F21C4" w14:paraId="5F7A198D" w14:textId="77777777">
            <w:pPr>
              <w:pStyle w:val="Compact"/>
              <w:spacing w:before="0" w:after="0" w:line="240" w:lineRule="auto"/>
              <w:rPr>
                <w:rFonts w:asciiTheme="majorHAnsi" w:hAnsiTheme="majorHAnsi" w:cstheme="majorHAnsi"/>
                <w:sz w:val="20"/>
                <w:szCs w:val="20"/>
              </w:rPr>
            </w:pPr>
            <w:r w:rsidRPr="00A14705">
              <w:rPr>
                <w:rFonts w:asciiTheme="majorHAnsi" w:hAnsiTheme="majorHAnsi" w:cstheme="majorHAnsi"/>
                <w:sz w:val="20"/>
                <w:szCs w:val="20"/>
                <w:lang w:val="en-US"/>
              </w:rPr>
              <w:t>LOC_VISE</w:t>
            </w:r>
          </w:p>
        </w:tc>
        <w:tc>
          <w:tcPr>
            <w:tcW w:w="1134" w:type="dxa"/>
            <w:tcMar>
              <w:left w:w="105" w:type="dxa"/>
              <w:right w:w="105" w:type="dxa"/>
            </w:tcMar>
          </w:tcPr>
          <w:p w:rsidRPr="00A14705" w:rsidR="009F21C4" w:rsidP="00CE5775" w:rsidRDefault="009F21C4" w14:paraId="6A332F28"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0.173***</w:t>
            </w:r>
          </w:p>
        </w:tc>
        <w:tc>
          <w:tcPr>
            <w:tcW w:w="1275" w:type="dxa"/>
            <w:tcMar>
              <w:left w:w="105" w:type="dxa"/>
              <w:right w:w="105" w:type="dxa"/>
            </w:tcMar>
          </w:tcPr>
          <w:p w:rsidRPr="00A14705" w:rsidR="009F21C4" w:rsidP="00CE5775" w:rsidRDefault="009F21C4" w14:paraId="48A4F1D0"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0.128**</w:t>
            </w:r>
          </w:p>
        </w:tc>
        <w:tc>
          <w:tcPr>
            <w:tcW w:w="1276" w:type="dxa"/>
            <w:tcMar>
              <w:left w:w="105" w:type="dxa"/>
              <w:right w:w="105" w:type="dxa"/>
            </w:tcMar>
          </w:tcPr>
          <w:p w:rsidRPr="00A14705" w:rsidR="009F21C4" w:rsidP="00CE5775" w:rsidRDefault="009F21C4" w14:paraId="7ADDA20F"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0.122**</w:t>
            </w:r>
          </w:p>
        </w:tc>
        <w:tc>
          <w:tcPr>
            <w:tcW w:w="1276" w:type="dxa"/>
            <w:tcMar>
              <w:left w:w="105" w:type="dxa"/>
              <w:right w:w="105" w:type="dxa"/>
            </w:tcMar>
          </w:tcPr>
          <w:p w:rsidRPr="00A14705" w:rsidR="009F21C4" w:rsidP="00CE5775" w:rsidRDefault="009F21C4" w14:paraId="239F1010" w14:textId="77777777">
            <w:pPr>
              <w:spacing w:after="0" w:line="240" w:lineRule="auto"/>
              <w:rPr>
                <w:rFonts w:eastAsia="Aptos" w:asciiTheme="majorHAnsi" w:hAnsiTheme="majorHAnsi" w:cstheme="majorHAnsi"/>
                <w:sz w:val="20"/>
                <w:szCs w:val="20"/>
              </w:rPr>
            </w:pPr>
          </w:p>
        </w:tc>
        <w:tc>
          <w:tcPr>
            <w:tcW w:w="1276" w:type="dxa"/>
            <w:tcMar>
              <w:left w:w="105" w:type="dxa"/>
              <w:right w:w="105" w:type="dxa"/>
            </w:tcMar>
          </w:tcPr>
          <w:p w:rsidRPr="00A14705" w:rsidR="009F21C4" w:rsidP="00CE5775" w:rsidRDefault="009F21C4" w14:paraId="2837FDF8" w14:textId="77777777">
            <w:pPr>
              <w:spacing w:after="0" w:line="240" w:lineRule="auto"/>
              <w:rPr>
                <w:rFonts w:eastAsia="Aptos" w:asciiTheme="majorHAnsi" w:hAnsiTheme="majorHAnsi" w:cstheme="majorHAnsi"/>
                <w:sz w:val="20"/>
                <w:szCs w:val="20"/>
              </w:rPr>
            </w:pPr>
          </w:p>
        </w:tc>
      </w:tr>
      <w:tr w:rsidRPr="00A14705" w:rsidR="009F21C4" w:rsidTr="2466763E" w14:paraId="3AECAC2A" w14:textId="77777777">
        <w:trPr>
          <w:trHeight w:val="300"/>
        </w:trPr>
        <w:tc>
          <w:tcPr>
            <w:tcW w:w="2119" w:type="dxa"/>
            <w:tcMar>
              <w:left w:w="105" w:type="dxa"/>
              <w:right w:w="105" w:type="dxa"/>
            </w:tcMar>
          </w:tcPr>
          <w:p w:rsidRPr="00A14705" w:rsidR="009F21C4" w:rsidP="00CE5775" w:rsidRDefault="009F21C4" w14:paraId="151683CD" w14:textId="77777777">
            <w:pPr>
              <w:pStyle w:val="Compact"/>
              <w:spacing w:before="0" w:after="0" w:line="240" w:lineRule="auto"/>
              <w:rPr>
                <w:rFonts w:asciiTheme="majorHAnsi" w:hAnsiTheme="majorHAnsi" w:cstheme="majorHAnsi"/>
                <w:sz w:val="20"/>
                <w:szCs w:val="20"/>
              </w:rPr>
            </w:pPr>
            <w:r w:rsidRPr="00A14705">
              <w:rPr>
                <w:rFonts w:asciiTheme="majorHAnsi" w:hAnsiTheme="majorHAnsi" w:cstheme="majorHAnsi"/>
                <w:sz w:val="20"/>
                <w:szCs w:val="20"/>
                <w:lang w:val="en-US"/>
              </w:rPr>
              <w:t>RL_NDVI</w:t>
            </w:r>
          </w:p>
        </w:tc>
        <w:tc>
          <w:tcPr>
            <w:tcW w:w="1134" w:type="dxa"/>
            <w:tcMar>
              <w:left w:w="105" w:type="dxa"/>
              <w:right w:w="105" w:type="dxa"/>
            </w:tcMar>
          </w:tcPr>
          <w:p w:rsidRPr="00A14705" w:rsidR="009F21C4" w:rsidP="00CE5775" w:rsidRDefault="009F21C4" w14:paraId="1BCB1203" w14:textId="77777777">
            <w:pPr>
              <w:spacing w:after="0" w:line="240" w:lineRule="auto"/>
              <w:rPr>
                <w:rFonts w:eastAsia="Aptos" w:asciiTheme="majorHAnsi" w:hAnsiTheme="majorHAnsi" w:cstheme="majorHAnsi"/>
                <w:sz w:val="20"/>
                <w:szCs w:val="20"/>
              </w:rPr>
            </w:pPr>
          </w:p>
        </w:tc>
        <w:tc>
          <w:tcPr>
            <w:tcW w:w="1275" w:type="dxa"/>
            <w:tcMar>
              <w:left w:w="105" w:type="dxa"/>
              <w:right w:w="105" w:type="dxa"/>
            </w:tcMar>
          </w:tcPr>
          <w:p w:rsidRPr="00A14705" w:rsidR="009F21C4" w:rsidP="00CE5775" w:rsidRDefault="009F21C4" w14:paraId="587EBBF4"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-0.133***</w:t>
            </w:r>
          </w:p>
        </w:tc>
        <w:tc>
          <w:tcPr>
            <w:tcW w:w="1276" w:type="dxa"/>
            <w:tcMar>
              <w:left w:w="105" w:type="dxa"/>
              <w:right w:w="105" w:type="dxa"/>
            </w:tcMar>
          </w:tcPr>
          <w:p w:rsidRPr="00A14705" w:rsidR="009F21C4" w:rsidP="00CE5775" w:rsidRDefault="009F21C4" w14:paraId="10FD68B1" w14:textId="77777777">
            <w:pPr>
              <w:spacing w:after="0" w:line="240" w:lineRule="auto"/>
              <w:rPr>
                <w:rFonts w:eastAsia="Aptos" w:asciiTheme="majorHAnsi" w:hAnsiTheme="majorHAnsi" w:cstheme="majorHAnsi"/>
                <w:sz w:val="20"/>
                <w:szCs w:val="20"/>
              </w:rPr>
            </w:pPr>
          </w:p>
        </w:tc>
        <w:tc>
          <w:tcPr>
            <w:tcW w:w="1276" w:type="dxa"/>
            <w:tcMar>
              <w:left w:w="105" w:type="dxa"/>
              <w:right w:w="105" w:type="dxa"/>
            </w:tcMar>
          </w:tcPr>
          <w:p w:rsidRPr="00A14705" w:rsidR="009F21C4" w:rsidP="00CE5775" w:rsidRDefault="009F21C4" w14:paraId="64A61B1A" w14:textId="77777777">
            <w:pPr>
              <w:spacing w:after="0" w:line="240" w:lineRule="auto"/>
              <w:rPr>
                <w:rFonts w:eastAsia="Aptos" w:asciiTheme="majorHAnsi" w:hAnsiTheme="majorHAnsi" w:cstheme="majorHAnsi"/>
                <w:sz w:val="20"/>
                <w:szCs w:val="20"/>
              </w:rPr>
            </w:pPr>
          </w:p>
        </w:tc>
        <w:tc>
          <w:tcPr>
            <w:tcW w:w="1276" w:type="dxa"/>
            <w:tcMar>
              <w:left w:w="105" w:type="dxa"/>
              <w:right w:w="105" w:type="dxa"/>
            </w:tcMar>
          </w:tcPr>
          <w:p w:rsidRPr="00A14705" w:rsidR="009F21C4" w:rsidP="00CE5775" w:rsidRDefault="009F21C4" w14:paraId="536A9540" w14:textId="77777777">
            <w:pPr>
              <w:spacing w:after="0" w:line="240" w:lineRule="auto"/>
              <w:rPr>
                <w:rFonts w:eastAsia="Aptos" w:asciiTheme="majorHAnsi" w:hAnsiTheme="majorHAnsi" w:cstheme="majorHAnsi"/>
                <w:sz w:val="20"/>
                <w:szCs w:val="20"/>
              </w:rPr>
            </w:pPr>
          </w:p>
        </w:tc>
      </w:tr>
      <w:tr w:rsidRPr="00A14705" w:rsidR="009F21C4" w:rsidTr="2466763E" w14:paraId="743C5388" w14:textId="77777777">
        <w:trPr>
          <w:trHeight w:val="300"/>
        </w:trPr>
        <w:tc>
          <w:tcPr>
            <w:tcW w:w="2119" w:type="dxa"/>
            <w:tcMar>
              <w:left w:w="105" w:type="dxa"/>
              <w:right w:w="105" w:type="dxa"/>
            </w:tcMar>
          </w:tcPr>
          <w:p w:rsidRPr="00A14705" w:rsidR="009F21C4" w:rsidP="00CE5775" w:rsidRDefault="009F21C4" w14:paraId="2495A106" w14:textId="77777777">
            <w:pPr>
              <w:pStyle w:val="Compact"/>
              <w:spacing w:before="0" w:after="0" w:line="240" w:lineRule="auto"/>
              <w:rPr>
                <w:rFonts w:asciiTheme="majorHAnsi" w:hAnsiTheme="majorHAnsi" w:cstheme="majorHAnsi"/>
                <w:sz w:val="20"/>
                <w:szCs w:val="20"/>
              </w:rPr>
            </w:pPr>
            <w:r w:rsidRPr="00A14705">
              <w:rPr>
                <w:rFonts w:asciiTheme="majorHAnsi" w:hAnsiTheme="majorHAnsi" w:cstheme="majorHAnsi"/>
                <w:sz w:val="20"/>
                <w:szCs w:val="20"/>
                <w:lang w:val="en-US"/>
              </w:rPr>
              <w:t>RL_</w:t>
            </w:r>
            <w:proofErr w:type="gramStart"/>
            <w:r w:rsidRPr="00A14705">
              <w:rPr>
                <w:rFonts w:asciiTheme="majorHAnsi" w:hAnsiTheme="majorHAnsi" w:cstheme="majorHAnsi"/>
                <w:sz w:val="20"/>
                <w:szCs w:val="20"/>
                <w:lang w:val="en-US"/>
              </w:rPr>
              <w:t>NDVI:LOC</w:t>
            </w:r>
            <w:proofErr w:type="gramEnd"/>
            <w:r w:rsidRPr="00A14705">
              <w:rPr>
                <w:rFonts w:asciiTheme="majorHAnsi" w:hAnsiTheme="majorHAnsi" w:cstheme="majorHAnsi"/>
                <w:sz w:val="20"/>
                <w:szCs w:val="20"/>
                <w:lang w:val="en-US"/>
              </w:rPr>
              <w:t>_SCENT</w:t>
            </w:r>
          </w:p>
        </w:tc>
        <w:tc>
          <w:tcPr>
            <w:tcW w:w="1134" w:type="dxa"/>
            <w:tcMar>
              <w:left w:w="105" w:type="dxa"/>
              <w:right w:w="105" w:type="dxa"/>
            </w:tcMar>
          </w:tcPr>
          <w:p w:rsidRPr="00A14705" w:rsidR="009F21C4" w:rsidP="00CE5775" w:rsidRDefault="009F21C4" w14:paraId="1B4F2DE3" w14:textId="77777777">
            <w:pPr>
              <w:spacing w:after="0" w:line="240" w:lineRule="auto"/>
              <w:rPr>
                <w:rFonts w:eastAsia="Aptos" w:asciiTheme="majorHAnsi" w:hAnsiTheme="majorHAnsi" w:cstheme="majorHAnsi"/>
                <w:sz w:val="20"/>
                <w:szCs w:val="20"/>
              </w:rPr>
            </w:pPr>
          </w:p>
        </w:tc>
        <w:tc>
          <w:tcPr>
            <w:tcW w:w="1275" w:type="dxa"/>
            <w:tcMar>
              <w:left w:w="105" w:type="dxa"/>
              <w:right w:w="105" w:type="dxa"/>
            </w:tcMar>
          </w:tcPr>
          <w:p w:rsidRPr="00A14705" w:rsidR="009F21C4" w:rsidP="00CE5775" w:rsidRDefault="009F21C4" w14:paraId="47A0149D" w14:textId="77777777">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0.024</w:t>
            </w:r>
          </w:p>
        </w:tc>
        <w:tc>
          <w:tcPr>
            <w:tcW w:w="1276" w:type="dxa"/>
            <w:tcMar>
              <w:left w:w="105" w:type="dxa"/>
              <w:right w:w="105" w:type="dxa"/>
            </w:tcMar>
          </w:tcPr>
          <w:p w:rsidRPr="00A14705" w:rsidR="009F21C4" w:rsidP="00CE5775" w:rsidRDefault="009F21C4" w14:paraId="634398E2" w14:textId="77777777">
            <w:pPr>
              <w:spacing w:after="0" w:line="240" w:lineRule="auto"/>
              <w:rPr>
                <w:rFonts w:eastAsia="Aptos" w:asciiTheme="majorHAnsi" w:hAnsiTheme="majorHAnsi" w:cstheme="majorHAnsi"/>
                <w:sz w:val="20"/>
                <w:szCs w:val="20"/>
              </w:rPr>
            </w:pPr>
          </w:p>
        </w:tc>
        <w:tc>
          <w:tcPr>
            <w:tcW w:w="1276" w:type="dxa"/>
            <w:tcMar>
              <w:left w:w="105" w:type="dxa"/>
              <w:right w:w="105" w:type="dxa"/>
            </w:tcMar>
          </w:tcPr>
          <w:p w:rsidRPr="00A14705" w:rsidR="009F21C4" w:rsidP="00CE5775" w:rsidRDefault="009F21C4" w14:paraId="334D0BBD" w14:textId="77777777">
            <w:pPr>
              <w:spacing w:after="0" w:line="240" w:lineRule="auto"/>
              <w:rPr>
                <w:rFonts w:eastAsia="Aptos" w:asciiTheme="majorHAnsi" w:hAnsiTheme="majorHAnsi" w:cstheme="majorHAnsi"/>
                <w:sz w:val="20"/>
                <w:szCs w:val="20"/>
              </w:rPr>
            </w:pPr>
          </w:p>
        </w:tc>
        <w:tc>
          <w:tcPr>
            <w:tcW w:w="1276" w:type="dxa"/>
            <w:tcMar>
              <w:left w:w="105" w:type="dxa"/>
              <w:right w:w="105" w:type="dxa"/>
            </w:tcMar>
          </w:tcPr>
          <w:p w:rsidRPr="00A14705" w:rsidR="009F21C4" w:rsidP="00CE5775" w:rsidRDefault="009F21C4" w14:paraId="2DC8323F" w14:textId="77777777">
            <w:pPr>
              <w:spacing w:after="0" w:line="240" w:lineRule="auto"/>
              <w:rPr>
                <w:rFonts w:eastAsia="Aptos" w:asciiTheme="majorHAnsi" w:hAnsiTheme="majorHAnsi" w:cstheme="majorHAnsi"/>
                <w:sz w:val="20"/>
                <w:szCs w:val="20"/>
              </w:rPr>
            </w:pPr>
          </w:p>
        </w:tc>
      </w:tr>
    </w:tbl>
    <w:p w:rsidR="009F21C4" w:rsidP="009F21C4" w:rsidRDefault="009F21C4" w14:paraId="495D6E89" w14:textId="77777777">
      <w:pPr>
        <w:rPr>
          <w:highlight w:val="yellow"/>
        </w:rPr>
      </w:pPr>
    </w:p>
    <w:p w:rsidRPr="00B20E18" w:rsidR="009F21C4" w:rsidP="009F21C4" w:rsidRDefault="009F21C4" w14:paraId="2066476D" w14:noSpellErr="1" w14:textId="58E1B939">
      <w:pPr>
        <w:pStyle w:val="berschrift4"/>
        <w:ind w:left="851" w:hanging="851"/>
        <w:rPr>
          <w:rFonts w:eastAsia="Aptos"/>
          <w:color w:val="auto"/>
          <w:lang w:val="en-US"/>
        </w:rPr>
      </w:pPr>
      <w:r w:rsidRPr="2466763E" w:rsidR="21EA5640">
        <w:rPr>
          <w:color w:val="auto"/>
          <w:highlight w:val="lightGray"/>
          <w:lang w:val="en-US"/>
        </w:rPr>
        <w:t xml:space="preserve">Table </w:t>
      </w:r>
      <w:r w:rsidRPr="2466763E" w:rsidR="21EA5640">
        <w:rPr>
          <w:color w:val="auto"/>
          <w:lang w:val="en-US"/>
        </w:rPr>
        <w:t>6</w:t>
      </w:r>
      <w:r>
        <w:tab/>
      </w:r>
      <w:r w:rsidRPr="2466763E" w:rsidR="21EA5640">
        <w:rPr>
          <w:color w:val="auto"/>
          <w:lang w:val="en-US"/>
        </w:rPr>
        <w:t>Regression coefficients of regressing geodata (rows)</w:t>
      </w:r>
      <w:del w:author="Lukas Graz" w:date="2025-10-23T14:17:22.283Z" w:id="1701352261">
        <w:r w:rsidRPr="2466763E" w:rsidDel="21EA5640">
          <w:rPr>
            <w:color w:val="auto"/>
            <w:lang w:val="en-US"/>
          </w:rPr>
          <w:delText xml:space="preserve"> including all two-way interactions</w:delText>
        </w:r>
      </w:del>
      <w:r w:rsidRPr="2466763E" w:rsidR="21EA5640">
        <w:rPr>
          <w:color w:val="auto"/>
          <w:lang w:val="en-US"/>
        </w:rPr>
        <w:t xml:space="preserve"> on the mediators (columns) after variable selection on a training set. </w:t>
      </w:r>
      <w:ins w:author="Lukas Graz" w:date="2025-10-23T14:33:08.997Z" w:id="219424186">
        <w:r w:rsidRPr="2466763E" w:rsidR="18B79885">
          <w:rPr>
            <w:color w:val="auto"/>
            <w:lang w:val="en-US"/>
          </w:rPr>
          <w:t xml:space="preserve">Variables were z-standardized for interpretability. </w:t>
        </w:r>
      </w:ins>
      <w:r w:rsidRPr="2466763E" w:rsidR="21EA5640">
        <w:rPr>
          <w:color w:val="auto"/>
          <w:lang w:val="en-US"/>
        </w:rPr>
        <w:t xml:space="preserve">Acronyms are explained in </w:t>
      </w:r>
      <w:r w:rsidRPr="2466763E" w:rsidR="21EA5640">
        <w:rPr>
          <w:color w:val="auto"/>
          <w:highlight w:val="lightGray"/>
          <w:lang w:val="en-US"/>
        </w:rPr>
        <w:t>Tables 1</w:t>
      </w:r>
      <w:r w:rsidRPr="2466763E" w:rsidR="21EA5640">
        <w:rPr>
          <w:color w:val="auto"/>
          <w:lang w:val="en-US"/>
        </w:rPr>
        <w:t xml:space="preserve"> </w:t>
      </w:r>
      <w:r w:rsidRPr="2466763E" w:rsidR="21EA5640">
        <w:rPr>
          <w:color w:val="auto"/>
          <w:highlight w:val="lightGray"/>
          <w:lang w:val="en-US"/>
        </w:rPr>
        <w:t>and</w:t>
      </w:r>
      <w:r w:rsidRPr="2466763E" w:rsidR="21EA5640">
        <w:rPr>
          <w:color w:val="auto"/>
          <w:lang w:val="en-US"/>
        </w:rPr>
        <w:t xml:space="preserve"> 2. </w:t>
      </w:r>
      <w:r w:rsidRPr="2466763E" w:rsidR="21EA5640">
        <w:rPr>
          <w:rFonts w:eastAsia="Aptos"/>
          <w:color w:val="auto"/>
          <w:lang w:val="en-US"/>
        </w:rPr>
        <w:t>***p&lt;0.001, **p&lt;0.01, *p&lt;0.05</w:t>
      </w:r>
    </w:p>
    <w:tbl>
      <w:tblPr>
        <w:tblStyle w:val="TabellemithellemGitternetz"/>
        <w:tblW w:w="9631" w:type="dxa"/>
        <w:tblBorders>
          <w:top w:val="single" w:color="auto" w:sz="6" w:space="0"/>
          <w:left w:val="single" w:color="auto" w:sz="6" w:space="0"/>
          <w:bottom w:val="single" w:color="auto" w:sz="6" w:space="0"/>
          <w:right w:val="single" w:color="auto" w:sz="6" w:space="0"/>
        </w:tblBorders>
        <w:tblLayout w:type="fixed"/>
        <w:tblLook w:val="0020" w:firstRow="1" w:lastRow="0" w:firstColumn="0" w:lastColumn="0" w:noHBand="0" w:noVBand="0"/>
      </w:tblPr>
      <w:tblGrid>
        <w:gridCol w:w="1410"/>
        <w:gridCol w:w="992"/>
        <w:gridCol w:w="1134"/>
        <w:gridCol w:w="992"/>
        <w:gridCol w:w="1134"/>
        <w:gridCol w:w="993"/>
        <w:gridCol w:w="850"/>
        <w:gridCol w:w="992"/>
        <w:gridCol w:w="1134"/>
      </w:tblGrid>
      <w:tr w:rsidRPr="00583C60" w:rsidR="009F21C4" w:rsidTr="00CE5775" w14:paraId="79006A6F" w14:textId="77777777">
        <w:trPr>
          <w:trHeight w:val="300"/>
        </w:trPr>
        <w:tc>
          <w:tcPr>
            <w:tcW w:w="1410" w:type="dxa"/>
            <w:tcMar>
              <w:left w:w="105" w:type="dxa"/>
              <w:right w:w="105" w:type="dxa"/>
            </w:tcMar>
          </w:tcPr>
          <w:p w:rsidRPr="00583C60" w:rsidR="009F21C4" w:rsidP="00CE5775" w:rsidRDefault="009F21C4" w14:paraId="0ECEE948" w14:textId="77777777">
            <w:pPr>
              <w:pStyle w:val="Compact"/>
              <w:spacing w:before="0" w:after="0" w:line="240" w:lineRule="auto"/>
              <w:rPr>
                <w:rFonts w:asciiTheme="majorHAnsi" w:hAnsiTheme="majorHAnsi" w:cstheme="majorHAnsi"/>
                <w:b/>
                <w:bCs/>
                <w:sz w:val="20"/>
                <w:szCs w:val="20"/>
              </w:rPr>
            </w:pPr>
            <w:r w:rsidRPr="00583C60">
              <w:rPr>
                <w:rFonts w:asciiTheme="majorHAnsi" w:hAnsiTheme="majorHAnsi" w:cstheme="majorHAnsi"/>
                <w:b/>
                <w:bCs/>
                <w:sz w:val="20"/>
                <w:szCs w:val="20"/>
                <w:lang w:val="en-US"/>
              </w:rPr>
              <w:t>Covariate</w:t>
            </w:r>
          </w:p>
        </w:tc>
        <w:tc>
          <w:tcPr>
            <w:tcW w:w="992" w:type="dxa"/>
            <w:tcMar>
              <w:left w:w="105" w:type="dxa"/>
              <w:right w:w="105" w:type="dxa"/>
            </w:tcMar>
          </w:tcPr>
          <w:p w:rsidRPr="00583C60" w:rsidR="009F21C4" w:rsidP="00CE5775" w:rsidRDefault="009F21C4" w14:paraId="32D829FA" w14:textId="77777777">
            <w:pPr>
              <w:pStyle w:val="Compact"/>
              <w:spacing w:before="0" w:after="0" w:line="240" w:lineRule="auto"/>
              <w:jc w:val="center"/>
              <w:rPr>
                <w:rFonts w:asciiTheme="majorHAnsi" w:hAnsiTheme="majorHAnsi" w:cstheme="majorHAnsi"/>
                <w:b/>
                <w:bCs/>
                <w:sz w:val="20"/>
                <w:szCs w:val="20"/>
              </w:rPr>
            </w:pPr>
            <w:r w:rsidRPr="00583C60">
              <w:rPr>
                <w:rFonts w:asciiTheme="majorHAnsi" w:hAnsiTheme="majorHAnsi" w:cstheme="majorHAnsi"/>
                <w:b/>
                <w:bCs/>
                <w:sz w:val="20"/>
                <w:szCs w:val="20"/>
                <w:lang w:val="en-US"/>
              </w:rPr>
              <w:t>FEELNAT</w:t>
            </w:r>
          </w:p>
        </w:tc>
        <w:tc>
          <w:tcPr>
            <w:tcW w:w="1134" w:type="dxa"/>
            <w:tcMar>
              <w:left w:w="105" w:type="dxa"/>
              <w:right w:w="105" w:type="dxa"/>
            </w:tcMar>
          </w:tcPr>
          <w:p w:rsidRPr="00583C60" w:rsidR="009F21C4" w:rsidP="00CE5775" w:rsidRDefault="009F21C4" w14:paraId="29CF25DA" w14:textId="77777777">
            <w:pPr>
              <w:pStyle w:val="Compact"/>
              <w:spacing w:before="0" w:after="0" w:line="240" w:lineRule="auto"/>
              <w:jc w:val="center"/>
              <w:rPr>
                <w:rFonts w:asciiTheme="majorHAnsi" w:hAnsiTheme="majorHAnsi" w:cstheme="majorHAnsi"/>
                <w:b/>
                <w:bCs/>
                <w:sz w:val="20"/>
                <w:szCs w:val="20"/>
              </w:rPr>
            </w:pPr>
            <w:r w:rsidRPr="00583C60">
              <w:rPr>
                <w:rFonts w:asciiTheme="majorHAnsi" w:hAnsiTheme="majorHAnsi" w:cstheme="majorHAnsi"/>
                <w:b/>
                <w:bCs/>
                <w:sz w:val="20"/>
                <w:szCs w:val="20"/>
                <w:lang w:val="en-US"/>
              </w:rPr>
              <w:t>LNOISE</w:t>
            </w:r>
          </w:p>
        </w:tc>
        <w:tc>
          <w:tcPr>
            <w:tcW w:w="992" w:type="dxa"/>
            <w:tcMar>
              <w:left w:w="105" w:type="dxa"/>
              <w:right w:w="105" w:type="dxa"/>
            </w:tcMar>
          </w:tcPr>
          <w:p w:rsidRPr="00583C60" w:rsidR="009F21C4" w:rsidP="00CE5775" w:rsidRDefault="009F21C4" w14:paraId="0AEBE15C" w14:textId="77777777">
            <w:pPr>
              <w:pStyle w:val="Compact"/>
              <w:spacing w:before="0" w:after="0" w:line="240" w:lineRule="auto"/>
              <w:jc w:val="center"/>
              <w:rPr>
                <w:rFonts w:asciiTheme="majorHAnsi" w:hAnsiTheme="majorHAnsi" w:cstheme="majorHAnsi"/>
                <w:b/>
                <w:bCs/>
                <w:sz w:val="20"/>
                <w:szCs w:val="20"/>
                <w:lang w:val="en-US"/>
              </w:rPr>
            </w:pPr>
            <w:r w:rsidRPr="00583C60">
              <w:rPr>
                <w:rFonts w:asciiTheme="majorHAnsi" w:hAnsiTheme="majorHAnsi" w:cstheme="majorHAnsi"/>
                <w:b/>
                <w:bCs/>
                <w:sz w:val="20"/>
                <w:szCs w:val="20"/>
                <w:lang w:val="en-US"/>
              </w:rPr>
              <w:t>LOC_</w:t>
            </w:r>
          </w:p>
          <w:p w:rsidRPr="00583C60" w:rsidR="009F21C4" w:rsidP="00CE5775" w:rsidRDefault="009F21C4" w14:paraId="16312CA3" w14:textId="77777777">
            <w:pPr>
              <w:pStyle w:val="Compact"/>
              <w:spacing w:before="0" w:after="0" w:line="240" w:lineRule="auto"/>
              <w:jc w:val="center"/>
              <w:rPr>
                <w:rFonts w:asciiTheme="majorHAnsi" w:hAnsiTheme="majorHAnsi" w:cstheme="majorHAnsi"/>
                <w:b/>
                <w:bCs/>
                <w:sz w:val="20"/>
                <w:szCs w:val="20"/>
              </w:rPr>
            </w:pPr>
            <w:r w:rsidRPr="00583C60">
              <w:rPr>
                <w:rFonts w:asciiTheme="majorHAnsi" w:hAnsiTheme="majorHAnsi" w:cstheme="majorHAnsi"/>
                <w:b/>
                <w:bCs/>
                <w:sz w:val="20"/>
                <w:szCs w:val="20"/>
                <w:lang w:val="en-US"/>
              </w:rPr>
              <w:t>SENS</w:t>
            </w:r>
          </w:p>
        </w:tc>
        <w:tc>
          <w:tcPr>
            <w:tcW w:w="1134" w:type="dxa"/>
            <w:tcMar>
              <w:left w:w="105" w:type="dxa"/>
              <w:right w:w="105" w:type="dxa"/>
            </w:tcMar>
          </w:tcPr>
          <w:p w:rsidRPr="00583C60" w:rsidR="009F21C4" w:rsidP="00CE5775" w:rsidRDefault="009F21C4" w14:paraId="778A351D" w14:textId="77777777">
            <w:pPr>
              <w:pStyle w:val="Compact"/>
              <w:spacing w:before="0" w:after="0" w:line="240" w:lineRule="auto"/>
              <w:jc w:val="center"/>
              <w:rPr>
                <w:rFonts w:asciiTheme="majorHAnsi" w:hAnsiTheme="majorHAnsi" w:cstheme="majorHAnsi"/>
                <w:b/>
                <w:bCs/>
                <w:sz w:val="20"/>
                <w:szCs w:val="20"/>
                <w:lang w:val="en-US"/>
              </w:rPr>
            </w:pPr>
            <w:r w:rsidRPr="00583C60">
              <w:rPr>
                <w:rFonts w:asciiTheme="majorHAnsi" w:hAnsiTheme="majorHAnsi" w:cstheme="majorHAnsi"/>
                <w:b/>
                <w:bCs/>
                <w:sz w:val="20"/>
                <w:szCs w:val="20"/>
                <w:lang w:val="en-US"/>
              </w:rPr>
              <w:t>LOC_</w:t>
            </w:r>
          </w:p>
          <w:p w:rsidRPr="00583C60" w:rsidR="009F21C4" w:rsidP="00CE5775" w:rsidRDefault="009F21C4" w14:paraId="0C2499D1" w14:textId="77777777">
            <w:pPr>
              <w:pStyle w:val="Compact"/>
              <w:spacing w:before="0" w:after="0" w:line="240" w:lineRule="auto"/>
              <w:jc w:val="center"/>
              <w:rPr>
                <w:rFonts w:asciiTheme="majorHAnsi" w:hAnsiTheme="majorHAnsi" w:cstheme="majorHAnsi"/>
                <w:b/>
                <w:bCs/>
                <w:sz w:val="20"/>
                <w:szCs w:val="20"/>
              </w:rPr>
            </w:pPr>
            <w:r w:rsidRPr="00583C60">
              <w:rPr>
                <w:rFonts w:asciiTheme="majorHAnsi" w:hAnsiTheme="majorHAnsi" w:cstheme="majorHAnsi"/>
                <w:b/>
                <w:bCs/>
                <w:sz w:val="20"/>
                <w:szCs w:val="20"/>
                <w:lang w:val="en-US"/>
              </w:rPr>
              <w:t>SOUND</w:t>
            </w:r>
          </w:p>
        </w:tc>
        <w:tc>
          <w:tcPr>
            <w:tcW w:w="993" w:type="dxa"/>
            <w:tcMar>
              <w:left w:w="105" w:type="dxa"/>
              <w:right w:w="105" w:type="dxa"/>
            </w:tcMar>
          </w:tcPr>
          <w:p w:rsidRPr="00583C60" w:rsidR="009F21C4" w:rsidP="00CE5775" w:rsidRDefault="009F21C4" w14:paraId="732D9933" w14:textId="77777777">
            <w:pPr>
              <w:pStyle w:val="Compact"/>
              <w:spacing w:before="0" w:after="0" w:line="240" w:lineRule="auto"/>
              <w:jc w:val="center"/>
              <w:rPr>
                <w:rFonts w:asciiTheme="majorHAnsi" w:hAnsiTheme="majorHAnsi" w:cstheme="majorHAnsi"/>
                <w:b/>
                <w:bCs/>
                <w:sz w:val="20"/>
                <w:szCs w:val="20"/>
                <w:lang w:val="en-US"/>
              </w:rPr>
            </w:pPr>
            <w:r w:rsidRPr="00583C60">
              <w:rPr>
                <w:rFonts w:asciiTheme="majorHAnsi" w:hAnsiTheme="majorHAnsi" w:cstheme="majorHAnsi"/>
                <w:b/>
                <w:bCs/>
                <w:sz w:val="20"/>
                <w:szCs w:val="20"/>
                <w:lang w:val="en-US"/>
              </w:rPr>
              <w:t>LOC_</w:t>
            </w:r>
          </w:p>
          <w:p w:rsidRPr="00583C60" w:rsidR="009F21C4" w:rsidP="00CE5775" w:rsidRDefault="009F21C4" w14:paraId="375B3529" w14:textId="77777777">
            <w:pPr>
              <w:pStyle w:val="Compact"/>
              <w:spacing w:before="0" w:after="0" w:line="240" w:lineRule="auto"/>
              <w:jc w:val="center"/>
              <w:rPr>
                <w:rFonts w:asciiTheme="majorHAnsi" w:hAnsiTheme="majorHAnsi" w:cstheme="majorHAnsi"/>
                <w:b/>
                <w:bCs/>
                <w:sz w:val="20"/>
                <w:szCs w:val="20"/>
              </w:rPr>
            </w:pPr>
            <w:r w:rsidRPr="00583C60">
              <w:rPr>
                <w:rFonts w:asciiTheme="majorHAnsi" w:hAnsiTheme="majorHAnsi" w:cstheme="majorHAnsi"/>
                <w:b/>
                <w:bCs/>
                <w:sz w:val="20"/>
                <w:szCs w:val="20"/>
                <w:lang w:val="en-US"/>
              </w:rPr>
              <w:t>SCENT</w:t>
            </w:r>
          </w:p>
        </w:tc>
        <w:tc>
          <w:tcPr>
            <w:tcW w:w="850" w:type="dxa"/>
            <w:tcMar>
              <w:left w:w="105" w:type="dxa"/>
              <w:right w:w="105" w:type="dxa"/>
            </w:tcMar>
          </w:tcPr>
          <w:p w:rsidRPr="00583C60" w:rsidR="009F21C4" w:rsidP="00CE5775" w:rsidRDefault="009F21C4" w14:paraId="4113347F" w14:textId="77777777">
            <w:pPr>
              <w:pStyle w:val="Compact"/>
              <w:spacing w:before="0" w:after="0" w:line="240" w:lineRule="auto"/>
              <w:jc w:val="center"/>
              <w:rPr>
                <w:rFonts w:asciiTheme="majorHAnsi" w:hAnsiTheme="majorHAnsi" w:cstheme="majorHAnsi"/>
                <w:b/>
                <w:bCs/>
                <w:sz w:val="20"/>
                <w:szCs w:val="20"/>
                <w:lang w:val="en-US"/>
              </w:rPr>
            </w:pPr>
            <w:r w:rsidRPr="00583C60">
              <w:rPr>
                <w:rFonts w:asciiTheme="majorHAnsi" w:hAnsiTheme="majorHAnsi" w:cstheme="majorHAnsi"/>
                <w:b/>
                <w:bCs/>
                <w:sz w:val="20"/>
                <w:szCs w:val="20"/>
                <w:lang w:val="en-US"/>
              </w:rPr>
              <w:t>LOC_</w:t>
            </w:r>
          </w:p>
          <w:p w:rsidRPr="00583C60" w:rsidR="009F21C4" w:rsidP="00CE5775" w:rsidRDefault="009F21C4" w14:paraId="18D1B45F" w14:textId="77777777">
            <w:pPr>
              <w:pStyle w:val="Compact"/>
              <w:spacing w:before="0" w:after="0" w:line="240" w:lineRule="auto"/>
              <w:jc w:val="center"/>
              <w:rPr>
                <w:rFonts w:asciiTheme="majorHAnsi" w:hAnsiTheme="majorHAnsi" w:cstheme="majorHAnsi"/>
                <w:b/>
                <w:bCs/>
                <w:sz w:val="20"/>
                <w:szCs w:val="20"/>
              </w:rPr>
            </w:pPr>
            <w:r w:rsidRPr="00583C60">
              <w:rPr>
                <w:rFonts w:asciiTheme="majorHAnsi" w:hAnsiTheme="majorHAnsi" w:cstheme="majorHAnsi"/>
                <w:b/>
                <w:bCs/>
                <w:sz w:val="20"/>
                <w:szCs w:val="20"/>
                <w:lang w:val="en-US"/>
              </w:rPr>
              <w:t>VISE</w:t>
            </w:r>
          </w:p>
        </w:tc>
        <w:tc>
          <w:tcPr>
            <w:tcW w:w="992" w:type="dxa"/>
            <w:tcMar>
              <w:left w:w="105" w:type="dxa"/>
              <w:right w:w="105" w:type="dxa"/>
            </w:tcMar>
          </w:tcPr>
          <w:p w:rsidRPr="00583C60" w:rsidR="009F21C4" w:rsidP="00CE5775" w:rsidRDefault="009F21C4" w14:paraId="400157E2" w14:textId="77777777">
            <w:pPr>
              <w:pStyle w:val="Compact"/>
              <w:spacing w:before="0" w:after="0" w:line="240" w:lineRule="auto"/>
              <w:jc w:val="center"/>
              <w:rPr>
                <w:rFonts w:asciiTheme="majorHAnsi" w:hAnsiTheme="majorHAnsi" w:cstheme="majorHAnsi"/>
                <w:b/>
                <w:bCs/>
                <w:sz w:val="20"/>
                <w:szCs w:val="20"/>
                <w:lang w:val="en-US"/>
              </w:rPr>
            </w:pPr>
            <w:r w:rsidRPr="00583C60">
              <w:rPr>
                <w:rFonts w:asciiTheme="majorHAnsi" w:hAnsiTheme="majorHAnsi" w:cstheme="majorHAnsi"/>
                <w:b/>
                <w:bCs/>
                <w:sz w:val="20"/>
                <w:szCs w:val="20"/>
                <w:lang w:val="en-US"/>
              </w:rPr>
              <w:t>LOC_</w:t>
            </w:r>
          </w:p>
          <w:p w:rsidRPr="00583C60" w:rsidR="009F21C4" w:rsidP="00CE5775" w:rsidRDefault="009F21C4" w14:paraId="0E955BDC" w14:textId="77777777">
            <w:pPr>
              <w:pStyle w:val="Compact"/>
              <w:spacing w:before="0" w:after="0" w:line="240" w:lineRule="auto"/>
              <w:jc w:val="center"/>
              <w:rPr>
                <w:rFonts w:asciiTheme="majorHAnsi" w:hAnsiTheme="majorHAnsi" w:cstheme="majorHAnsi"/>
                <w:b/>
                <w:bCs/>
                <w:sz w:val="20"/>
                <w:szCs w:val="20"/>
              </w:rPr>
            </w:pPr>
            <w:r w:rsidRPr="00583C60">
              <w:rPr>
                <w:rFonts w:asciiTheme="majorHAnsi" w:hAnsiTheme="majorHAnsi" w:cstheme="majorHAnsi"/>
                <w:b/>
                <w:bCs/>
                <w:sz w:val="20"/>
                <w:szCs w:val="20"/>
                <w:lang w:val="en-US"/>
              </w:rPr>
              <w:t>VEGE</w:t>
            </w:r>
          </w:p>
        </w:tc>
        <w:tc>
          <w:tcPr>
            <w:tcW w:w="1134" w:type="dxa"/>
            <w:tcMar>
              <w:left w:w="105" w:type="dxa"/>
              <w:right w:w="105" w:type="dxa"/>
            </w:tcMar>
          </w:tcPr>
          <w:p w:rsidRPr="00583C60" w:rsidR="009F21C4" w:rsidP="00CE5775" w:rsidRDefault="009F21C4" w14:paraId="12F1C9D6" w14:textId="77777777">
            <w:pPr>
              <w:pStyle w:val="Compact"/>
              <w:spacing w:before="0" w:after="0" w:line="240" w:lineRule="auto"/>
              <w:jc w:val="center"/>
              <w:rPr>
                <w:rFonts w:asciiTheme="majorHAnsi" w:hAnsiTheme="majorHAnsi" w:cstheme="majorHAnsi"/>
                <w:b/>
                <w:bCs/>
                <w:sz w:val="20"/>
                <w:szCs w:val="20"/>
                <w:lang w:val="en-US"/>
              </w:rPr>
            </w:pPr>
            <w:r w:rsidRPr="00583C60">
              <w:rPr>
                <w:rFonts w:asciiTheme="majorHAnsi" w:hAnsiTheme="majorHAnsi" w:cstheme="majorHAnsi"/>
                <w:b/>
                <w:bCs/>
                <w:sz w:val="20"/>
                <w:szCs w:val="20"/>
                <w:lang w:val="en-US"/>
              </w:rPr>
              <w:t>LOC_</w:t>
            </w:r>
          </w:p>
          <w:p w:rsidRPr="00583C60" w:rsidR="009F21C4" w:rsidP="00CE5775" w:rsidRDefault="009F21C4" w14:paraId="60D8D215" w14:textId="77777777">
            <w:pPr>
              <w:pStyle w:val="Compact"/>
              <w:spacing w:before="0" w:after="0" w:line="240" w:lineRule="auto"/>
              <w:jc w:val="center"/>
              <w:rPr>
                <w:rFonts w:asciiTheme="majorHAnsi" w:hAnsiTheme="majorHAnsi" w:cstheme="majorHAnsi"/>
                <w:b/>
                <w:bCs/>
                <w:sz w:val="20"/>
                <w:szCs w:val="20"/>
              </w:rPr>
            </w:pPr>
            <w:r w:rsidRPr="00583C60">
              <w:rPr>
                <w:rFonts w:asciiTheme="majorHAnsi" w:hAnsiTheme="majorHAnsi" w:cstheme="majorHAnsi"/>
                <w:b/>
                <w:bCs/>
                <w:sz w:val="20"/>
                <w:szCs w:val="20"/>
                <w:lang w:val="en-US"/>
              </w:rPr>
              <w:t>FAUNA</w:t>
            </w:r>
          </w:p>
        </w:tc>
      </w:tr>
      <w:tr w:rsidRPr="00583C60" w:rsidR="009F21C4" w:rsidTr="00CE5775" w14:paraId="0E4B9FF7" w14:textId="77777777">
        <w:trPr>
          <w:trHeight w:val="300"/>
        </w:trPr>
        <w:tc>
          <w:tcPr>
            <w:tcW w:w="1410" w:type="dxa"/>
            <w:tcMar>
              <w:left w:w="105" w:type="dxa"/>
              <w:right w:w="105" w:type="dxa"/>
            </w:tcMar>
          </w:tcPr>
          <w:p w:rsidRPr="00583C60" w:rsidR="009F21C4" w:rsidP="00CE5775" w:rsidRDefault="009F21C4" w14:paraId="2000195D" w14:textId="77777777">
            <w:pPr>
              <w:pStyle w:val="Compact"/>
              <w:spacing w:before="0" w:after="0" w:line="240" w:lineRule="auto"/>
              <w:rPr>
                <w:rFonts w:asciiTheme="majorHAnsi" w:hAnsiTheme="majorHAnsi" w:cstheme="majorHAnsi"/>
                <w:sz w:val="20"/>
                <w:szCs w:val="20"/>
              </w:rPr>
            </w:pPr>
            <w:r w:rsidRPr="00583C60">
              <w:rPr>
                <w:rFonts w:asciiTheme="majorHAnsi" w:hAnsiTheme="majorHAnsi" w:cstheme="majorHAnsi"/>
                <w:sz w:val="20"/>
                <w:szCs w:val="20"/>
                <w:lang w:val="en-US"/>
              </w:rPr>
              <w:t>(Intercept)</w:t>
            </w:r>
          </w:p>
        </w:tc>
        <w:tc>
          <w:tcPr>
            <w:tcW w:w="992" w:type="dxa"/>
            <w:tcMar>
              <w:left w:w="105" w:type="dxa"/>
              <w:right w:w="105" w:type="dxa"/>
            </w:tcMar>
          </w:tcPr>
          <w:p w:rsidRPr="00583C60" w:rsidR="009F21C4" w:rsidP="00CE5775" w:rsidRDefault="009F21C4" w14:paraId="3ED9D3FC" w14:textId="77777777">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0.062</w:t>
            </w:r>
          </w:p>
        </w:tc>
        <w:tc>
          <w:tcPr>
            <w:tcW w:w="1134" w:type="dxa"/>
            <w:tcMar>
              <w:left w:w="105" w:type="dxa"/>
              <w:right w:w="105" w:type="dxa"/>
            </w:tcMar>
          </w:tcPr>
          <w:p w:rsidRPr="00583C60" w:rsidR="009F21C4" w:rsidP="00CE5775" w:rsidRDefault="009F21C4" w14:paraId="45A64429" w14:textId="77777777">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-0.001</w:t>
            </w:r>
          </w:p>
        </w:tc>
        <w:tc>
          <w:tcPr>
            <w:tcW w:w="992" w:type="dxa"/>
            <w:tcMar>
              <w:left w:w="105" w:type="dxa"/>
              <w:right w:w="105" w:type="dxa"/>
            </w:tcMar>
          </w:tcPr>
          <w:p w:rsidRPr="00583C60" w:rsidR="009F21C4" w:rsidP="00CE5775" w:rsidRDefault="009F21C4" w14:paraId="1691BC07" w14:textId="77777777">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-0.000</w:t>
            </w:r>
          </w:p>
        </w:tc>
        <w:tc>
          <w:tcPr>
            <w:tcW w:w="1134" w:type="dxa"/>
            <w:tcMar>
              <w:left w:w="105" w:type="dxa"/>
              <w:right w:w="105" w:type="dxa"/>
            </w:tcMar>
          </w:tcPr>
          <w:p w:rsidRPr="00583C60" w:rsidR="009F21C4" w:rsidP="00CE5775" w:rsidRDefault="009F21C4" w14:paraId="6FE717EE" w14:textId="77777777">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0.000</w:t>
            </w:r>
          </w:p>
        </w:tc>
        <w:tc>
          <w:tcPr>
            <w:tcW w:w="993" w:type="dxa"/>
            <w:tcMar>
              <w:left w:w="105" w:type="dxa"/>
              <w:right w:w="105" w:type="dxa"/>
            </w:tcMar>
          </w:tcPr>
          <w:p w:rsidRPr="00583C60" w:rsidR="009F21C4" w:rsidP="00CE5775" w:rsidRDefault="009F21C4" w14:paraId="0F8DF8EE" w14:textId="77777777">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-0.001</w:t>
            </w:r>
          </w:p>
        </w:tc>
        <w:tc>
          <w:tcPr>
            <w:tcW w:w="850" w:type="dxa"/>
            <w:tcMar>
              <w:left w:w="105" w:type="dxa"/>
              <w:right w:w="105" w:type="dxa"/>
            </w:tcMar>
          </w:tcPr>
          <w:p w:rsidRPr="00583C60" w:rsidR="009F21C4" w:rsidP="00CE5775" w:rsidRDefault="009F21C4" w14:paraId="5493727D" w14:textId="77777777">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-0.000</w:t>
            </w:r>
          </w:p>
        </w:tc>
        <w:tc>
          <w:tcPr>
            <w:tcW w:w="992" w:type="dxa"/>
            <w:tcMar>
              <w:left w:w="105" w:type="dxa"/>
              <w:right w:w="105" w:type="dxa"/>
            </w:tcMar>
          </w:tcPr>
          <w:p w:rsidRPr="00583C60" w:rsidR="009F21C4" w:rsidP="00CE5775" w:rsidRDefault="009F21C4" w14:paraId="379C0FCF" w14:textId="77777777">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-0.019</w:t>
            </w:r>
          </w:p>
        </w:tc>
        <w:tc>
          <w:tcPr>
            <w:tcW w:w="1134" w:type="dxa"/>
            <w:tcMar>
              <w:left w:w="105" w:type="dxa"/>
              <w:right w:w="105" w:type="dxa"/>
            </w:tcMar>
          </w:tcPr>
          <w:p w:rsidRPr="00583C60" w:rsidR="009F21C4" w:rsidP="00CE5775" w:rsidRDefault="009F21C4" w14:paraId="79174F56" w14:textId="77777777">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-0.001</w:t>
            </w:r>
          </w:p>
        </w:tc>
      </w:tr>
      <w:tr w:rsidRPr="00583C60" w:rsidR="009F21C4" w:rsidTr="00CE5775" w14:paraId="3D9B5D60" w14:textId="77777777">
        <w:trPr>
          <w:trHeight w:val="300"/>
        </w:trPr>
        <w:tc>
          <w:tcPr>
            <w:tcW w:w="1410" w:type="dxa"/>
            <w:tcMar>
              <w:left w:w="105" w:type="dxa"/>
              <w:right w:w="105" w:type="dxa"/>
            </w:tcMar>
          </w:tcPr>
          <w:p w:rsidRPr="00583C60" w:rsidR="009F21C4" w:rsidP="00CE5775" w:rsidRDefault="009F21C4" w14:paraId="064474AA" w14:textId="77777777">
            <w:pPr>
              <w:pStyle w:val="Compact"/>
              <w:spacing w:before="0" w:after="0" w:line="240" w:lineRule="auto"/>
              <w:rPr>
                <w:rFonts w:asciiTheme="majorHAnsi" w:hAnsiTheme="majorHAnsi" w:cstheme="majorHAnsi"/>
                <w:sz w:val="20"/>
                <w:szCs w:val="20"/>
              </w:rPr>
            </w:pPr>
            <w:r w:rsidRPr="00583C60">
              <w:rPr>
                <w:rFonts w:asciiTheme="majorHAnsi" w:hAnsiTheme="majorHAnsi" w:cstheme="majorHAnsi"/>
                <w:sz w:val="20"/>
                <w:szCs w:val="20"/>
                <w:lang w:val="en-US"/>
              </w:rPr>
              <w:t>HETER</w:t>
            </w:r>
          </w:p>
        </w:tc>
        <w:tc>
          <w:tcPr>
            <w:tcW w:w="992" w:type="dxa"/>
            <w:tcMar>
              <w:left w:w="105" w:type="dxa"/>
              <w:right w:w="105" w:type="dxa"/>
            </w:tcMar>
          </w:tcPr>
          <w:p w:rsidRPr="00583C60" w:rsidR="009F21C4" w:rsidP="00CE5775" w:rsidRDefault="009F21C4" w14:paraId="0B3C5E80" w14:textId="77777777">
            <w:pPr>
              <w:spacing w:after="0" w:line="240" w:lineRule="auto"/>
              <w:rPr>
                <w:rFonts w:eastAsia="Aptos" w:asciiTheme="majorHAnsi" w:hAnsiTheme="majorHAnsi" w:cstheme="majorHAnsi"/>
                <w:sz w:val="20"/>
                <w:szCs w:val="20"/>
              </w:rPr>
            </w:pPr>
          </w:p>
        </w:tc>
        <w:tc>
          <w:tcPr>
            <w:tcW w:w="1134" w:type="dxa"/>
            <w:tcMar>
              <w:left w:w="105" w:type="dxa"/>
              <w:right w:w="105" w:type="dxa"/>
            </w:tcMar>
          </w:tcPr>
          <w:p w:rsidRPr="00583C60" w:rsidR="009F21C4" w:rsidP="00CE5775" w:rsidRDefault="009F21C4" w14:paraId="26020594" w14:textId="77777777">
            <w:pPr>
              <w:spacing w:after="0" w:line="240" w:lineRule="auto"/>
              <w:rPr>
                <w:rFonts w:eastAsia="Aptos" w:asciiTheme="majorHAnsi" w:hAnsiTheme="majorHAnsi" w:cstheme="majorHAnsi"/>
                <w:sz w:val="20"/>
                <w:szCs w:val="20"/>
              </w:rPr>
            </w:pPr>
          </w:p>
        </w:tc>
        <w:tc>
          <w:tcPr>
            <w:tcW w:w="992" w:type="dxa"/>
            <w:tcMar>
              <w:left w:w="105" w:type="dxa"/>
              <w:right w:w="105" w:type="dxa"/>
            </w:tcMar>
          </w:tcPr>
          <w:p w:rsidRPr="00583C60" w:rsidR="009F21C4" w:rsidP="00CE5775" w:rsidRDefault="009F21C4" w14:paraId="369CD7A2" w14:textId="77777777">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0.130***</w:t>
            </w:r>
          </w:p>
        </w:tc>
        <w:tc>
          <w:tcPr>
            <w:tcW w:w="1134" w:type="dxa"/>
            <w:tcMar>
              <w:left w:w="105" w:type="dxa"/>
              <w:right w:w="105" w:type="dxa"/>
            </w:tcMar>
          </w:tcPr>
          <w:p w:rsidRPr="00583C60" w:rsidR="009F21C4" w:rsidP="00CE5775" w:rsidRDefault="009F21C4" w14:paraId="3A0925AA" w14:textId="77777777">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0.109**</w:t>
            </w:r>
          </w:p>
        </w:tc>
        <w:tc>
          <w:tcPr>
            <w:tcW w:w="993" w:type="dxa"/>
            <w:tcMar>
              <w:left w:w="105" w:type="dxa"/>
              <w:right w:w="105" w:type="dxa"/>
            </w:tcMar>
          </w:tcPr>
          <w:p w:rsidRPr="00583C60" w:rsidR="009F21C4" w:rsidP="00CE5775" w:rsidRDefault="009F21C4" w14:paraId="0BF6ACFF" w14:textId="77777777">
            <w:pPr>
              <w:spacing w:after="0" w:line="240" w:lineRule="auto"/>
              <w:rPr>
                <w:rFonts w:eastAsia="Aptos" w:asciiTheme="majorHAnsi" w:hAnsiTheme="majorHAnsi" w:cstheme="majorHAnsi"/>
                <w:sz w:val="20"/>
                <w:szCs w:val="20"/>
              </w:rPr>
            </w:pPr>
          </w:p>
        </w:tc>
        <w:tc>
          <w:tcPr>
            <w:tcW w:w="850" w:type="dxa"/>
            <w:tcMar>
              <w:left w:w="105" w:type="dxa"/>
              <w:right w:w="105" w:type="dxa"/>
            </w:tcMar>
          </w:tcPr>
          <w:p w:rsidRPr="00583C60" w:rsidR="009F21C4" w:rsidP="00CE5775" w:rsidRDefault="009F21C4" w14:paraId="11577BFF" w14:textId="77777777">
            <w:pPr>
              <w:spacing w:after="0" w:line="240" w:lineRule="auto"/>
              <w:rPr>
                <w:rFonts w:eastAsia="Aptos" w:asciiTheme="majorHAnsi" w:hAnsiTheme="majorHAnsi" w:cstheme="majorHAnsi"/>
                <w:sz w:val="20"/>
                <w:szCs w:val="20"/>
              </w:rPr>
            </w:pPr>
          </w:p>
        </w:tc>
        <w:tc>
          <w:tcPr>
            <w:tcW w:w="992" w:type="dxa"/>
            <w:tcMar>
              <w:left w:w="105" w:type="dxa"/>
              <w:right w:w="105" w:type="dxa"/>
            </w:tcMar>
          </w:tcPr>
          <w:p w:rsidRPr="00583C60" w:rsidR="009F21C4" w:rsidP="00CE5775" w:rsidRDefault="009F21C4" w14:paraId="643C9271" w14:textId="77777777">
            <w:pPr>
              <w:spacing w:after="0" w:line="240" w:lineRule="auto"/>
              <w:rPr>
                <w:rFonts w:eastAsia="Aptos" w:asciiTheme="majorHAnsi" w:hAnsiTheme="majorHAnsi" w:cstheme="majorHAnsi"/>
                <w:sz w:val="20"/>
                <w:szCs w:val="20"/>
              </w:rPr>
            </w:pPr>
          </w:p>
        </w:tc>
        <w:tc>
          <w:tcPr>
            <w:tcW w:w="1134" w:type="dxa"/>
            <w:tcMar>
              <w:left w:w="105" w:type="dxa"/>
              <w:right w:w="105" w:type="dxa"/>
            </w:tcMar>
          </w:tcPr>
          <w:p w:rsidRPr="00583C60" w:rsidR="009F21C4" w:rsidP="00CE5775" w:rsidRDefault="009F21C4" w14:paraId="02CAEAB9" w14:textId="77777777">
            <w:pPr>
              <w:spacing w:after="0" w:line="240" w:lineRule="auto"/>
              <w:rPr>
                <w:rFonts w:eastAsia="Aptos" w:asciiTheme="majorHAnsi" w:hAnsiTheme="majorHAnsi" w:cstheme="majorHAnsi"/>
                <w:sz w:val="20"/>
                <w:szCs w:val="20"/>
              </w:rPr>
            </w:pPr>
          </w:p>
        </w:tc>
      </w:tr>
      <w:tr w:rsidRPr="00583C60" w:rsidR="009F21C4" w:rsidTr="00CE5775" w14:paraId="1CD4540A" w14:textId="77777777">
        <w:trPr>
          <w:trHeight w:val="300"/>
        </w:trPr>
        <w:tc>
          <w:tcPr>
            <w:tcW w:w="1410" w:type="dxa"/>
            <w:tcMar>
              <w:left w:w="105" w:type="dxa"/>
              <w:right w:w="105" w:type="dxa"/>
            </w:tcMar>
          </w:tcPr>
          <w:p w:rsidRPr="00583C60" w:rsidR="009F21C4" w:rsidP="00CE5775" w:rsidRDefault="009F21C4" w14:paraId="0C59FF20" w14:textId="77777777">
            <w:pPr>
              <w:pStyle w:val="Compact"/>
              <w:spacing w:before="0" w:after="0" w:line="240" w:lineRule="auto"/>
              <w:rPr>
                <w:rFonts w:asciiTheme="majorHAnsi" w:hAnsiTheme="majorHAnsi" w:cstheme="majorHAnsi"/>
                <w:sz w:val="20"/>
                <w:szCs w:val="20"/>
              </w:rPr>
            </w:pPr>
            <w:proofErr w:type="spellStart"/>
            <w:r w:rsidRPr="00583C60">
              <w:rPr>
                <w:rFonts w:asciiTheme="majorHAnsi" w:hAnsiTheme="majorHAnsi" w:cstheme="majorHAnsi"/>
                <w:sz w:val="20"/>
                <w:szCs w:val="20"/>
                <w:lang w:val="en-US"/>
              </w:rPr>
              <w:t>JNYTIME_sqrt</w:t>
            </w:r>
            <w:proofErr w:type="spellEnd"/>
          </w:p>
        </w:tc>
        <w:tc>
          <w:tcPr>
            <w:tcW w:w="992" w:type="dxa"/>
            <w:tcMar>
              <w:left w:w="105" w:type="dxa"/>
              <w:right w:w="105" w:type="dxa"/>
            </w:tcMar>
          </w:tcPr>
          <w:p w:rsidRPr="00583C60" w:rsidR="009F21C4" w:rsidP="00CE5775" w:rsidRDefault="009F21C4" w14:paraId="739D3188" w14:textId="77777777">
            <w:pPr>
              <w:spacing w:after="0" w:line="240" w:lineRule="auto"/>
              <w:rPr>
                <w:rFonts w:eastAsia="Aptos" w:asciiTheme="majorHAnsi" w:hAnsiTheme="majorHAnsi" w:cstheme="majorHAnsi"/>
                <w:sz w:val="20"/>
                <w:szCs w:val="20"/>
              </w:rPr>
            </w:pPr>
          </w:p>
        </w:tc>
        <w:tc>
          <w:tcPr>
            <w:tcW w:w="1134" w:type="dxa"/>
            <w:tcMar>
              <w:left w:w="105" w:type="dxa"/>
              <w:right w:w="105" w:type="dxa"/>
            </w:tcMar>
          </w:tcPr>
          <w:p w:rsidRPr="00583C60" w:rsidR="009F21C4" w:rsidP="00CE5775" w:rsidRDefault="009F21C4" w14:paraId="70823679" w14:textId="77777777">
            <w:pPr>
              <w:spacing w:after="0" w:line="240" w:lineRule="auto"/>
              <w:rPr>
                <w:rFonts w:eastAsia="Aptos" w:asciiTheme="majorHAnsi" w:hAnsiTheme="majorHAnsi" w:cstheme="majorHAnsi"/>
                <w:sz w:val="20"/>
                <w:szCs w:val="20"/>
              </w:rPr>
            </w:pPr>
          </w:p>
        </w:tc>
        <w:tc>
          <w:tcPr>
            <w:tcW w:w="992" w:type="dxa"/>
            <w:tcMar>
              <w:left w:w="105" w:type="dxa"/>
              <w:right w:w="105" w:type="dxa"/>
            </w:tcMar>
          </w:tcPr>
          <w:p w:rsidRPr="00583C60" w:rsidR="009F21C4" w:rsidP="00CE5775" w:rsidRDefault="009F21C4" w14:paraId="4E70BAC4" w14:textId="77777777">
            <w:pPr>
              <w:spacing w:after="0" w:line="240" w:lineRule="auto"/>
              <w:rPr>
                <w:rFonts w:eastAsia="Aptos" w:asciiTheme="majorHAnsi" w:hAnsiTheme="majorHAnsi" w:cstheme="majorHAnsi"/>
                <w:sz w:val="20"/>
                <w:szCs w:val="20"/>
              </w:rPr>
            </w:pPr>
          </w:p>
        </w:tc>
        <w:tc>
          <w:tcPr>
            <w:tcW w:w="1134" w:type="dxa"/>
            <w:tcMar>
              <w:left w:w="105" w:type="dxa"/>
              <w:right w:w="105" w:type="dxa"/>
            </w:tcMar>
          </w:tcPr>
          <w:p w:rsidRPr="00583C60" w:rsidR="009F21C4" w:rsidP="00CE5775" w:rsidRDefault="009F21C4" w14:paraId="55B9BFF4" w14:textId="77777777">
            <w:pPr>
              <w:spacing w:after="0" w:line="240" w:lineRule="auto"/>
              <w:rPr>
                <w:rFonts w:eastAsia="Aptos" w:asciiTheme="majorHAnsi" w:hAnsiTheme="majorHAnsi" w:cstheme="majorHAnsi"/>
                <w:sz w:val="20"/>
                <w:szCs w:val="20"/>
              </w:rPr>
            </w:pPr>
          </w:p>
        </w:tc>
        <w:tc>
          <w:tcPr>
            <w:tcW w:w="993" w:type="dxa"/>
            <w:tcMar>
              <w:left w:w="105" w:type="dxa"/>
              <w:right w:w="105" w:type="dxa"/>
            </w:tcMar>
          </w:tcPr>
          <w:p w:rsidRPr="00583C60" w:rsidR="009F21C4" w:rsidP="00CE5775" w:rsidRDefault="009F21C4" w14:paraId="5205C9CF" w14:textId="77777777">
            <w:pPr>
              <w:spacing w:after="0" w:line="240" w:lineRule="auto"/>
              <w:rPr>
                <w:rFonts w:eastAsia="Aptos" w:asciiTheme="majorHAnsi" w:hAnsiTheme="majorHAnsi" w:cstheme="majorHAnsi"/>
                <w:sz w:val="20"/>
                <w:szCs w:val="20"/>
              </w:rPr>
            </w:pPr>
          </w:p>
        </w:tc>
        <w:tc>
          <w:tcPr>
            <w:tcW w:w="850" w:type="dxa"/>
            <w:tcMar>
              <w:left w:w="105" w:type="dxa"/>
              <w:right w:w="105" w:type="dxa"/>
            </w:tcMar>
          </w:tcPr>
          <w:p w:rsidRPr="00583C60" w:rsidR="009F21C4" w:rsidP="00CE5775" w:rsidRDefault="009F21C4" w14:paraId="431BDFB1" w14:textId="77777777">
            <w:pPr>
              <w:spacing w:after="0" w:line="240" w:lineRule="auto"/>
              <w:rPr>
                <w:rFonts w:eastAsia="Aptos" w:asciiTheme="majorHAnsi" w:hAnsiTheme="majorHAnsi" w:cstheme="majorHAnsi"/>
                <w:sz w:val="20"/>
                <w:szCs w:val="20"/>
              </w:rPr>
            </w:pPr>
          </w:p>
        </w:tc>
        <w:tc>
          <w:tcPr>
            <w:tcW w:w="992" w:type="dxa"/>
            <w:tcMar>
              <w:left w:w="105" w:type="dxa"/>
              <w:right w:w="105" w:type="dxa"/>
            </w:tcMar>
          </w:tcPr>
          <w:p w:rsidRPr="00583C60" w:rsidR="009F21C4" w:rsidP="00CE5775" w:rsidRDefault="009F21C4" w14:paraId="1F616CCF" w14:textId="77777777">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-0.114**</w:t>
            </w:r>
          </w:p>
        </w:tc>
        <w:tc>
          <w:tcPr>
            <w:tcW w:w="1134" w:type="dxa"/>
            <w:tcMar>
              <w:left w:w="105" w:type="dxa"/>
              <w:right w:w="105" w:type="dxa"/>
            </w:tcMar>
          </w:tcPr>
          <w:p w:rsidRPr="00583C60" w:rsidR="009F21C4" w:rsidP="00CE5775" w:rsidRDefault="009F21C4" w14:paraId="7797FD10" w14:textId="77777777">
            <w:pPr>
              <w:spacing w:after="0" w:line="240" w:lineRule="auto"/>
              <w:rPr>
                <w:rFonts w:eastAsia="Aptos" w:asciiTheme="majorHAnsi" w:hAnsiTheme="majorHAnsi" w:cstheme="majorHAnsi"/>
                <w:sz w:val="20"/>
                <w:szCs w:val="20"/>
              </w:rPr>
            </w:pPr>
          </w:p>
        </w:tc>
      </w:tr>
      <w:tr w:rsidRPr="00583C60" w:rsidR="009F21C4" w:rsidTr="00CE5775" w14:paraId="2DCF34C8" w14:textId="77777777">
        <w:trPr>
          <w:trHeight w:val="300"/>
        </w:trPr>
        <w:tc>
          <w:tcPr>
            <w:tcW w:w="1410" w:type="dxa"/>
            <w:tcMar>
              <w:left w:w="105" w:type="dxa"/>
              <w:right w:w="105" w:type="dxa"/>
            </w:tcMar>
          </w:tcPr>
          <w:p w:rsidRPr="00583C60" w:rsidR="009F21C4" w:rsidP="00CE5775" w:rsidRDefault="009F21C4" w14:paraId="18A8B576" w14:textId="77777777">
            <w:pPr>
              <w:pStyle w:val="Compact"/>
              <w:spacing w:before="0" w:after="0" w:line="240" w:lineRule="auto"/>
              <w:rPr>
                <w:rFonts w:asciiTheme="majorHAnsi" w:hAnsiTheme="majorHAnsi" w:cstheme="majorHAnsi"/>
                <w:sz w:val="20"/>
                <w:szCs w:val="20"/>
              </w:rPr>
            </w:pPr>
            <w:proofErr w:type="spellStart"/>
            <w:r w:rsidRPr="00583C60">
              <w:rPr>
                <w:rFonts w:asciiTheme="majorHAnsi" w:hAnsiTheme="majorHAnsi" w:cstheme="majorHAnsi"/>
                <w:sz w:val="20"/>
                <w:szCs w:val="20"/>
                <w:lang w:val="en-US"/>
              </w:rPr>
              <w:t>LCARTIF_sqrt</w:t>
            </w:r>
            <w:proofErr w:type="spellEnd"/>
          </w:p>
        </w:tc>
        <w:tc>
          <w:tcPr>
            <w:tcW w:w="992" w:type="dxa"/>
            <w:tcMar>
              <w:left w:w="105" w:type="dxa"/>
              <w:right w:w="105" w:type="dxa"/>
            </w:tcMar>
          </w:tcPr>
          <w:p w:rsidRPr="00583C60" w:rsidR="009F21C4" w:rsidP="00CE5775" w:rsidRDefault="009F21C4" w14:paraId="1B4641B1" w14:textId="77777777">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-0.152**</w:t>
            </w:r>
          </w:p>
        </w:tc>
        <w:tc>
          <w:tcPr>
            <w:tcW w:w="1134" w:type="dxa"/>
            <w:tcMar>
              <w:left w:w="105" w:type="dxa"/>
              <w:right w:w="105" w:type="dxa"/>
            </w:tcMar>
          </w:tcPr>
          <w:p w:rsidRPr="00583C60" w:rsidR="009F21C4" w:rsidP="00CE5775" w:rsidRDefault="009F21C4" w14:paraId="7152E443" w14:textId="77777777">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-0.124*</w:t>
            </w:r>
          </w:p>
        </w:tc>
        <w:tc>
          <w:tcPr>
            <w:tcW w:w="992" w:type="dxa"/>
            <w:tcMar>
              <w:left w:w="105" w:type="dxa"/>
              <w:right w:w="105" w:type="dxa"/>
            </w:tcMar>
          </w:tcPr>
          <w:p w:rsidRPr="00583C60" w:rsidR="009F21C4" w:rsidP="00CE5775" w:rsidRDefault="009F21C4" w14:paraId="140BCAB0" w14:textId="77777777">
            <w:pPr>
              <w:spacing w:after="0" w:line="240" w:lineRule="auto"/>
              <w:rPr>
                <w:rFonts w:eastAsia="Aptos" w:asciiTheme="majorHAnsi" w:hAnsiTheme="majorHAnsi" w:cstheme="majorHAnsi"/>
                <w:sz w:val="20"/>
                <w:szCs w:val="20"/>
              </w:rPr>
            </w:pPr>
          </w:p>
        </w:tc>
        <w:tc>
          <w:tcPr>
            <w:tcW w:w="1134" w:type="dxa"/>
            <w:tcMar>
              <w:left w:w="105" w:type="dxa"/>
              <w:right w:w="105" w:type="dxa"/>
            </w:tcMar>
          </w:tcPr>
          <w:p w:rsidRPr="00583C60" w:rsidR="009F21C4" w:rsidP="00CE5775" w:rsidRDefault="009F21C4" w14:paraId="236B8E71" w14:textId="77777777">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-0.175***</w:t>
            </w:r>
          </w:p>
        </w:tc>
        <w:tc>
          <w:tcPr>
            <w:tcW w:w="993" w:type="dxa"/>
            <w:tcMar>
              <w:left w:w="105" w:type="dxa"/>
              <w:right w:w="105" w:type="dxa"/>
            </w:tcMar>
          </w:tcPr>
          <w:p w:rsidRPr="00583C60" w:rsidR="009F21C4" w:rsidP="00CE5775" w:rsidRDefault="009F21C4" w14:paraId="704449FB" w14:textId="77777777">
            <w:pPr>
              <w:spacing w:after="0" w:line="240" w:lineRule="auto"/>
              <w:rPr>
                <w:rFonts w:eastAsia="Aptos" w:asciiTheme="majorHAnsi" w:hAnsiTheme="majorHAnsi" w:cstheme="majorHAnsi"/>
                <w:sz w:val="20"/>
                <w:szCs w:val="20"/>
              </w:rPr>
            </w:pPr>
          </w:p>
        </w:tc>
        <w:tc>
          <w:tcPr>
            <w:tcW w:w="850" w:type="dxa"/>
            <w:tcMar>
              <w:left w:w="105" w:type="dxa"/>
              <w:right w:w="105" w:type="dxa"/>
            </w:tcMar>
          </w:tcPr>
          <w:p w:rsidRPr="00583C60" w:rsidR="009F21C4" w:rsidP="00CE5775" w:rsidRDefault="009F21C4" w14:paraId="06D72696" w14:textId="77777777">
            <w:pPr>
              <w:pStyle w:val="Compact"/>
              <w:spacing w:before="0" w:after="0" w:line="240" w:lineRule="auto"/>
              <w:jc w:val="center"/>
              <w:rPr>
                <w:rFonts w:asciiTheme="majorHAnsi" w:hAnsiTheme="majorHAnsi" w:cstheme="majorHAnsi"/>
                <w:sz w:val="20"/>
                <w:szCs w:val="20"/>
                <w:lang w:val="en-US"/>
              </w:rPr>
            </w:pPr>
            <w:r w:rsidRPr="00583C60">
              <w:rPr>
                <w:rFonts w:asciiTheme="majorHAnsi" w:hAnsiTheme="majorHAnsi" w:cstheme="majorHAnsi"/>
                <w:sz w:val="20"/>
                <w:szCs w:val="20"/>
                <w:lang w:val="en-US"/>
              </w:rPr>
              <w:t>-0.071</w:t>
            </w:r>
          </w:p>
        </w:tc>
        <w:tc>
          <w:tcPr>
            <w:tcW w:w="992" w:type="dxa"/>
            <w:tcMar>
              <w:left w:w="105" w:type="dxa"/>
              <w:right w:w="105" w:type="dxa"/>
            </w:tcMar>
          </w:tcPr>
          <w:p w:rsidRPr="00583C60" w:rsidR="009F21C4" w:rsidP="00CE5775" w:rsidRDefault="009F21C4" w14:paraId="06EFFA79" w14:textId="77777777">
            <w:pPr>
              <w:spacing w:after="0" w:line="240" w:lineRule="auto"/>
              <w:rPr>
                <w:rFonts w:eastAsia="Aptos" w:asciiTheme="majorHAnsi" w:hAnsiTheme="majorHAnsi" w:cstheme="majorHAnsi"/>
                <w:sz w:val="20"/>
                <w:szCs w:val="20"/>
              </w:rPr>
            </w:pPr>
          </w:p>
        </w:tc>
        <w:tc>
          <w:tcPr>
            <w:tcW w:w="1134" w:type="dxa"/>
            <w:tcMar>
              <w:left w:w="105" w:type="dxa"/>
              <w:right w:w="105" w:type="dxa"/>
            </w:tcMar>
          </w:tcPr>
          <w:p w:rsidRPr="00583C60" w:rsidR="009F21C4" w:rsidP="00CE5775" w:rsidRDefault="009F21C4" w14:paraId="3F68AD5A" w14:textId="77777777">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-0.214***</w:t>
            </w:r>
          </w:p>
        </w:tc>
      </w:tr>
      <w:tr w:rsidRPr="00583C60" w:rsidR="009F21C4" w:rsidTr="00CE5775" w14:paraId="0160DA5B" w14:textId="77777777">
        <w:trPr>
          <w:trHeight w:val="300"/>
        </w:trPr>
        <w:tc>
          <w:tcPr>
            <w:tcW w:w="1410" w:type="dxa"/>
            <w:tcMar>
              <w:left w:w="105" w:type="dxa"/>
              <w:right w:w="105" w:type="dxa"/>
            </w:tcMar>
          </w:tcPr>
          <w:p w:rsidRPr="00583C60" w:rsidR="009F21C4" w:rsidP="00CE5775" w:rsidRDefault="009F21C4" w14:paraId="0128A365" w14:textId="77777777">
            <w:pPr>
              <w:pStyle w:val="Compact"/>
              <w:spacing w:before="0" w:after="0" w:line="240" w:lineRule="auto"/>
              <w:rPr>
                <w:rFonts w:asciiTheme="majorHAnsi" w:hAnsiTheme="majorHAnsi" w:cstheme="majorHAnsi"/>
                <w:sz w:val="20"/>
                <w:szCs w:val="20"/>
              </w:rPr>
            </w:pPr>
            <w:proofErr w:type="spellStart"/>
            <w:r w:rsidRPr="00583C60">
              <w:rPr>
                <w:rFonts w:asciiTheme="majorHAnsi" w:hAnsiTheme="majorHAnsi" w:cstheme="majorHAnsi"/>
                <w:sz w:val="20"/>
                <w:szCs w:val="20"/>
                <w:lang w:val="en-US"/>
              </w:rPr>
              <w:t>LCARTIF_</w:t>
            </w:r>
            <w:proofErr w:type="gramStart"/>
            <w:r w:rsidRPr="00583C60">
              <w:rPr>
                <w:rFonts w:asciiTheme="majorHAnsi" w:hAnsiTheme="majorHAnsi" w:cstheme="majorHAnsi"/>
                <w:sz w:val="20"/>
                <w:szCs w:val="20"/>
                <w:lang w:val="en-US"/>
              </w:rPr>
              <w:t>sqrt:RL</w:t>
            </w:r>
            <w:proofErr w:type="gramEnd"/>
            <w:r w:rsidRPr="00583C60">
              <w:rPr>
                <w:rFonts w:asciiTheme="majorHAnsi" w:hAnsiTheme="majorHAnsi" w:cstheme="majorHAnsi"/>
                <w:sz w:val="20"/>
                <w:szCs w:val="20"/>
                <w:lang w:val="en-US"/>
              </w:rPr>
              <w:t>_NDVI</w:t>
            </w:r>
            <w:proofErr w:type="spellEnd"/>
          </w:p>
        </w:tc>
        <w:tc>
          <w:tcPr>
            <w:tcW w:w="992" w:type="dxa"/>
            <w:tcMar>
              <w:left w:w="105" w:type="dxa"/>
              <w:right w:w="105" w:type="dxa"/>
            </w:tcMar>
          </w:tcPr>
          <w:p w:rsidRPr="00583C60" w:rsidR="009F21C4" w:rsidP="00CE5775" w:rsidRDefault="009F21C4" w14:paraId="0F10F8CA" w14:textId="77777777">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0.115**</w:t>
            </w:r>
          </w:p>
        </w:tc>
        <w:tc>
          <w:tcPr>
            <w:tcW w:w="1134" w:type="dxa"/>
            <w:tcMar>
              <w:left w:w="105" w:type="dxa"/>
              <w:right w:w="105" w:type="dxa"/>
            </w:tcMar>
          </w:tcPr>
          <w:p w:rsidRPr="00583C60" w:rsidR="009F21C4" w:rsidP="00CE5775" w:rsidRDefault="009F21C4" w14:paraId="19251F79" w14:textId="77777777">
            <w:pPr>
              <w:spacing w:after="0" w:line="240" w:lineRule="auto"/>
              <w:rPr>
                <w:rFonts w:eastAsia="Aptos" w:asciiTheme="majorHAnsi" w:hAnsiTheme="majorHAnsi" w:cstheme="majorHAnsi"/>
                <w:sz w:val="20"/>
                <w:szCs w:val="20"/>
              </w:rPr>
            </w:pPr>
          </w:p>
        </w:tc>
        <w:tc>
          <w:tcPr>
            <w:tcW w:w="992" w:type="dxa"/>
            <w:tcMar>
              <w:left w:w="105" w:type="dxa"/>
              <w:right w:w="105" w:type="dxa"/>
            </w:tcMar>
          </w:tcPr>
          <w:p w:rsidRPr="00583C60" w:rsidR="009F21C4" w:rsidP="00CE5775" w:rsidRDefault="009F21C4" w14:paraId="40352BE1" w14:textId="77777777">
            <w:pPr>
              <w:spacing w:after="0" w:line="240" w:lineRule="auto"/>
              <w:rPr>
                <w:rFonts w:eastAsia="Aptos" w:asciiTheme="majorHAnsi" w:hAnsiTheme="majorHAnsi" w:cstheme="majorHAnsi"/>
                <w:sz w:val="20"/>
                <w:szCs w:val="20"/>
              </w:rPr>
            </w:pPr>
          </w:p>
        </w:tc>
        <w:tc>
          <w:tcPr>
            <w:tcW w:w="1134" w:type="dxa"/>
            <w:tcMar>
              <w:left w:w="105" w:type="dxa"/>
              <w:right w:w="105" w:type="dxa"/>
            </w:tcMar>
          </w:tcPr>
          <w:p w:rsidRPr="00583C60" w:rsidR="009F21C4" w:rsidP="00CE5775" w:rsidRDefault="009F21C4" w14:paraId="52E11A6F" w14:textId="77777777">
            <w:pPr>
              <w:spacing w:after="0" w:line="240" w:lineRule="auto"/>
              <w:rPr>
                <w:rFonts w:eastAsia="Aptos" w:asciiTheme="majorHAnsi" w:hAnsiTheme="majorHAnsi" w:cstheme="majorHAnsi"/>
                <w:sz w:val="20"/>
                <w:szCs w:val="20"/>
              </w:rPr>
            </w:pPr>
          </w:p>
        </w:tc>
        <w:tc>
          <w:tcPr>
            <w:tcW w:w="993" w:type="dxa"/>
            <w:tcMar>
              <w:left w:w="105" w:type="dxa"/>
              <w:right w:w="105" w:type="dxa"/>
            </w:tcMar>
          </w:tcPr>
          <w:p w:rsidRPr="00583C60" w:rsidR="009F21C4" w:rsidP="00CE5775" w:rsidRDefault="009F21C4" w14:paraId="20C005B1" w14:textId="77777777">
            <w:pPr>
              <w:spacing w:after="0" w:line="240" w:lineRule="auto"/>
              <w:rPr>
                <w:rFonts w:eastAsia="Aptos" w:asciiTheme="majorHAnsi" w:hAnsiTheme="majorHAnsi" w:cstheme="majorHAnsi"/>
                <w:sz w:val="20"/>
                <w:szCs w:val="20"/>
              </w:rPr>
            </w:pPr>
          </w:p>
        </w:tc>
        <w:tc>
          <w:tcPr>
            <w:tcW w:w="850" w:type="dxa"/>
            <w:tcMar>
              <w:left w:w="105" w:type="dxa"/>
              <w:right w:w="105" w:type="dxa"/>
            </w:tcMar>
          </w:tcPr>
          <w:p w:rsidRPr="00583C60" w:rsidR="009F21C4" w:rsidP="00CE5775" w:rsidRDefault="009F21C4" w14:paraId="01A72A53" w14:textId="77777777">
            <w:pPr>
              <w:spacing w:after="0" w:line="240" w:lineRule="auto"/>
              <w:rPr>
                <w:rFonts w:eastAsia="Aptos" w:asciiTheme="majorHAnsi" w:hAnsiTheme="majorHAnsi" w:cstheme="majorHAnsi"/>
                <w:sz w:val="20"/>
                <w:szCs w:val="20"/>
              </w:rPr>
            </w:pPr>
          </w:p>
        </w:tc>
        <w:tc>
          <w:tcPr>
            <w:tcW w:w="992" w:type="dxa"/>
            <w:tcMar>
              <w:left w:w="105" w:type="dxa"/>
              <w:right w:w="105" w:type="dxa"/>
            </w:tcMar>
          </w:tcPr>
          <w:p w:rsidRPr="00583C60" w:rsidR="009F21C4" w:rsidP="00CE5775" w:rsidRDefault="009F21C4" w14:paraId="050F6F86" w14:textId="77777777">
            <w:pPr>
              <w:spacing w:after="0" w:line="240" w:lineRule="auto"/>
              <w:rPr>
                <w:rFonts w:eastAsia="Aptos" w:asciiTheme="majorHAnsi" w:hAnsiTheme="majorHAnsi" w:cstheme="majorHAnsi"/>
                <w:sz w:val="20"/>
                <w:szCs w:val="20"/>
              </w:rPr>
            </w:pPr>
          </w:p>
        </w:tc>
        <w:tc>
          <w:tcPr>
            <w:tcW w:w="1134" w:type="dxa"/>
            <w:tcMar>
              <w:left w:w="105" w:type="dxa"/>
              <w:right w:w="105" w:type="dxa"/>
            </w:tcMar>
          </w:tcPr>
          <w:p w:rsidRPr="00583C60" w:rsidR="009F21C4" w:rsidP="00CE5775" w:rsidRDefault="009F21C4" w14:paraId="3C361217" w14:textId="77777777">
            <w:pPr>
              <w:spacing w:after="0" w:line="240" w:lineRule="auto"/>
              <w:rPr>
                <w:rFonts w:eastAsia="Aptos" w:asciiTheme="majorHAnsi" w:hAnsiTheme="majorHAnsi" w:cstheme="majorHAnsi"/>
                <w:sz w:val="20"/>
                <w:szCs w:val="20"/>
              </w:rPr>
            </w:pPr>
          </w:p>
        </w:tc>
      </w:tr>
      <w:tr w:rsidRPr="00583C60" w:rsidR="009F21C4" w:rsidTr="00CE5775" w14:paraId="78EB7E06" w14:textId="77777777">
        <w:trPr>
          <w:trHeight w:val="300"/>
        </w:trPr>
        <w:tc>
          <w:tcPr>
            <w:tcW w:w="1410" w:type="dxa"/>
            <w:tcMar>
              <w:left w:w="105" w:type="dxa"/>
              <w:right w:w="105" w:type="dxa"/>
            </w:tcMar>
          </w:tcPr>
          <w:p w:rsidRPr="00583C60" w:rsidR="009F21C4" w:rsidP="00CE5775" w:rsidRDefault="009F21C4" w14:paraId="7BA596B1" w14:textId="77777777">
            <w:pPr>
              <w:pStyle w:val="Compact"/>
              <w:spacing w:before="0" w:after="0" w:line="240" w:lineRule="auto"/>
              <w:rPr>
                <w:rFonts w:asciiTheme="majorHAnsi" w:hAnsiTheme="majorHAnsi" w:cstheme="majorHAnsi"/>
                <w:sz w:val="20"/>
                <w:szCs w:val="20"/>
              </w:rPr>
            </w:pPr>
            <w:proofErr w:type="spellStart"/>
            <w:r w:rsidRPr="00583C60">
              <w:rPr>
                <w:rFonts w:asciiTheme="majorHAnsi" w:hAnsiTheme="majorHAnsi" w:cstheme="majorHAnsi"/>
                <w:sz w:val="20"/>
                <w:szCs w:val="20"/>
                <w:lang w:val="en-US"/>
              </w:rPr>
              <w:t>OVDIST_sqrt</w:t>
            </w:r>
            <w:proofErr w:type="spellEnd"/>
          </w:p>
        </w:tc>
        <w:tc>
          <w:tcPr>
            <w:tcW w:w="992" w:type="dxa"/>
            <w:tcMar>
              <w:left w:w="105" w:type="dxa"/>
              <w:right w:w="105" w:type="dxa"/>
            </w:tcMar>
          </w:tcPr>
          <w:p w:rsidRPr="00583C60" w:rsidR="009F21C4" w:rsidP="00CE5775" w:rsidRDefault="009F21C4" w14:paraId="1A930901" w14:textId="77777777">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0.027</w:t>
            </w:r>
          </w:p>
        </w:tc>
        <w:tc>
          <w:tcPr>
            <w:tcW w:w="1134" w:type="dxa"/>
            <w:tcMar>
              <w:left w:w="105" w:type="dxa"/>
              <w:right w:w="105" w:type="dxa"/>
            </w:tcMar>
          </w:tcPr>
          <w:p w:rsidRPr="00583C60" w:rsidR="009F21C4" w:rsidP="00CE5775" w:rsidRDefault="009F21C4" w14:paraId="15CD1E3E" w14:textId="77777777">
            <w:pPr>
              <w:spacing w:after="0" w:line="240" w:lineRule="auto"/>
              <w:rPr>
                <w:rFonts w:eastAsia="Aptos" w:asciiTheme="majorHAnsi" w:hAnsiTheme="majorHAnsi" w:cstheme="majorHAnsi"/>
                <w:sz w:val="20"/>
                <w:szCs w:val="20"/>
              </w:rPr>
            </w:pPr>
          </w:p>
        </w:tc>
        <w:tc>
          <w:tcPr>
            <w:tcW w:w="992" w:type="dxa"/>
            <w:tcMar>
              <w:left w:w="105" w:type="dxa"/>
              <w:right w:w="105" w:type="dxa"/>
            </w:tcMar>
          </w:tcPr>
          <w:p w:rsidRPr="00583C60" w:rsidR="009F21C4" w:rsidP="00CE5775" w:rsidRDefault="009F21C4" w14:paraId="790DF0CF" w14:textId="77777777">
            <w:pPr>
              <w:spacing w:after="0" w:line="240" w:lineRule="auto"/>
              <w:rPr>
                <w:rFonts w:eastAsia="Aptos" w:asciiTheme="majorHAnsi" w:hAnsiTheme="majorHAnsi" w:cstheme="majorHAnsi"/>
                <w:sz w:val="20"/>
                <w:szCs w:val="20"/>
              </w:rPr>
            </w:pPr>
          </w:p>
        </w:tc>
        <w:tc>
          <w:tcPr>
            <w:tcW w:w="1134" w:type="dxa"/>
            <w:tcMar>
              <w:left w:w="105" w:type="dxa"/>
              <w:right w:w="105" w:type="dxa"/>
            </w:tcMar>
          </w:tcPr>
          <w:p w:rsidRPr="00583C60" w:rsidR="009F21C4" w:rsidP="00CE5775" w:rsidRDefault="009F21C4" w14:paraId="26DC2F8F" w14:textId="77777777">
            <w:pPr>
              <w:spacing w:after="0" w:line="240" w:lineRule="auto"/>
              <w:rPr>
                <w:rFonts w:eastAsia="Aptos" w:asciiTheme="majorHAnsi" w:hAnsiTheme="majorHAnsi" w:cstheme="majorHAnsi"/>
                <w:sz w:val="20"/>
                <w:szCs w:val="20"/>
              </w:rPr>
            </w:pPr>
          </w:p>
        </w:tc>
        <w:tc>
          <w:tcPr>
            <w:tcW w:w="993" w:type="dxa"/>
            <w:tcMar>
              <w:left w:w="105" w:type="dxa"/>
              <w:right w:w="105" w:type="dxa"/>
            </w:tcMar>
          </w:tcPr>
          <w:p w:rsidRPr="00583C60" w:rsidR="009F21C4" w:rsidP="00CE5775" w:rsidRDefault="009F21C4" w14:paraId="68194C40" w14:textId="77777777">
            <w:pPr>
              <w:spacing w:after="0" w:line="240" w:lineRule="auto"/>
              <w:rPr>
                <w:rFonts w:eastAsia="Aptos" w:asciiTheme="majorHAnsi" w:hAnsiTheme="majorHAnsi" w:cstheme="majorHAnsi"/>
                <w:sz w:val="20"/>
                <w:szCs w:val="20"/>
              </w:rPr>
            </w:pPr>
          </w:p>
        </w:tc>
        <w:tc>
          <w:tcPr>
            <w:tcW w:w="850" w:type="dxa"/>
            <w:tcMar>
              <w:left w:w="105" w:type="dxa"/>
              <w:right w:w="105" w:type="dxa"/>
            </w:tcMar>
          </w:tcPr>
          <w:p w:rsidRPr="00583C60" w:rsidR="009F21C4" w:rsidP="00CE5775" w:rsidRDefault="009F21C4" w14:paraId="2D8F2225" w14:textId="77777777">
            <w:pPr>
              <w:spacing w:after="0" w:line="240" w:lineRule="auto"/>
              <w:rPr>
                <w:rFonts w:eastAsia="Aptos" w:asciiTheme="majorHAnsi" w:hAnsiTheme="majorHAnsi" w:cstheme="majorHAnsi"/>
                <w:sz w:val="20"/>
                <w:szCs w:val="20"/>
              </w:rPr>
            </w:pPr>
          </w:p>
        </w:tc>
        <w:tc>
          <w:tcPr>
            <w:tcW w:w="992" w:type="dxa"/>
            <w:tcMar>
              <w:left w:w="105" w:type="dxa"/>
              <w:right w:w="105" w:type="dxa"/>
            </w:tcMar>
          </w:tcPr>
          <w:p w:rsidRPr="00583C60" w:rsidR="009F21C4" w:rsidP="00CE5775" w:rsidRDefault="009F21C4" w14:paraId="671DB8AF" w14:textId="77777777">
            <w:pPr>
              <w:spacing w:after="0" w:line="240" w:lineRule="auto"/>
              <w:rPr>
                <w:rFonts w:eastAsia="Aptos" w:asciiTheme="majorHAnsi" w:hAnsiTheme="majorHAnsi" w:cstheme="majorHAnsi"/>
                <w:sz w:val="20"/>
                <w:szCs w:val="20"/>
              </w:rPr>
            </w:pPr>
          </w:p>
        </w:tc>
        <w:tc>
          <w:tcPr>
            <w:tcW w:w="1134" w:type="dxa"/>
            <w:tcMar>
              <w:left w:w="105" w:type="dxa"/>
              <w:right w:w="105" w:type="dxa"/>
            </w:tcMar>
          </w:tcPr>
          <w:p w:rsidRPr="00583C60" w:rsidR="009F21C4" w:rsidP="00CE5775" w:rsidRDefault="009F21C4" w14:paraId="7A430A35" w14:textId="77777777">
            <w:pPr>
              <w:spacing w:after="0" w:line="240" w:lineRule="auto"/>
              <w:rPr>
                <w:rFonts w:eastAsia="Aptos" w:asciiTheme="majorHAnsi" w:hAnsiTheme="majorHAnsi" w:cstheme="majorHAnsi"/>
                <w:sz w:val="20"/>
                <w:szCs w:val="20"/>
              </w:rPr>
            </w:pPr>
          </w:p>
        </w:tc>
      </w:tr>
      <w:tr w:rsidRPr="00583C60" w:rsidR="009F21C4" w:rsidTr="00CE5775" w14:paraId="71800A8B" w14:textId="77777777">
        <w:trPr>
          <w:trHeight w:val="300"/>
        </w:trPr>
        <w:tc>
          <w:tcPr>
            <w:tcW w:w="1410" w:type="dxa"/>
            <w:tcMar>
              <w:left w:w="105" w:type="dxa"/>
              <w:right w:w="105" w:type="dxa"/>
            </w:tcMar>
          </w:tcPr>
          <w:p w:rsidRPr="00583C60" w:rsidR="009F21C4" w:rsidP="00CE5775" w:rsidRDefault="009F21C4" w14:paraId="7D4EA63C" w14:textId="77777777">
            <w:pPr>
              <w:pStyle w:val="Compact"/>
              <w:spacing w:before="0" w:after="0" w:line="240" w:lineRule="auto"/>
              <w:rPr>
                <w:rFonts w:asciiTheme="majorHAnsi" w:hAnsiTheme="majorHAnsi" w:cstheme="majorHAnsi"/>
                <w:sz w:val="20"/>
                <w:szCs w:val="20"/>
              </w:rPr>
            </w:pPr>
            <w:r w:rsidRPr="00583C60">
              <w:rPr>
                <w:rFonts w:asciiTheme="majorHAnsi" w:hAnsiTheme="majorHAnsi" w:cstheme="majorHAnsi"/>
                <w:sz w:val="20"/>
                <w:szCs w:val="20"/>
                <w:lang w:val="en-US"/>
              </w:rPr>
              <w:t>RL_NDVI</w:t>
            </w:r>
          </w:p>
        </w:tc>
        <w:tc>
          <w:tcPr>
            <w:tcW w:w="992" w:type="dxa"/>
            <w:tcMar>
              <w:left w:w="105" w:type="dxa"/>
              <w:right w:w="105" w:type="dxa"/>
            </w:tcMar>
          </w:tcPr>
          <w:p w:rsidRPr="00583C60" w:rsidR="009F21C4" w:rsidP="00CE5775" w:rsidRDefault="009F21C4" w14:paraId="4D4C47F4" w14:textId="77777777">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0.150***</w:t>
            </w:r>
          </w:p>
        </w:tc>
        <w:tc>
          <w:tcPr>
            <w:tcW w:w="1134" w:type="dxa"/>
            <w:tcMar>
              <w:left w:w="105" w:type="dxa"/>
              <w:right w:w="105" w:type="dxa"/>
            </w:tcMar>
          </w:tcPr>
          <w:p w:rsidRPr="00583C60" w:rsidR="009F21C4" w:rsidP="00CE5775" w:rsidRDefault="009F21C4" w14:paraId="027134BC" w14:textId="77777777">
            <w:pPr>
              <w:spacing w:after="0" w:line="240" w:lineRule="auto"/>
              <w:rPr>
                <w:rFonts w:eastAsia="Aptos" w:asciiTheme="majorHAnsi" w:hAnsiTheme="majorHAnsi" w:cstheme="majorHAnsi"/>
                <w:sz w:val="20"/>
                <w:szCs w:val="20"/>
              </w:rPr>
            </w:pPr>
          </w:p>
        </w:tc>
        <w:tc>
          <w:tcPr>
            <w:tcW w:w="992" w:type="dxa"/>
            <w:tcMar>
              <w:left w:w="105" w:type="dxa"/>
              <w:right w:w="105" w:type="dxa"/>
            </w:tcMar>
          </w:tcPr>
          <w:p w:rsidRPr="00583C60" w:rsidR="009F21C4" w:rsidP="00CE5775" w:rsidRDefault="009F21C4" w14:paraId="4C00C2A6" w14:textId="77777777">
            <w:pPr>
              <w:spacing w:after="0" w:line="240" w:lineRule="auto"/>
              <w:rPr>
                <w:rFonts w:eastAsia="Aptos" w:asciiTheme="majorHAnsi" w:hAnsiTheme="majorHAnsi" w:cstheme="majorHAnsi"/>
                <w:sz w:val="20"/>
                <w:szCs w:val="20"/>
              </w:rPr>
            </w:pPr>
          </w:p>
        </w:tc>
        <w:tc>
          <w:tcPr>
            <w:tcW w:w="1134" w:type="dxa"/>
            <w:tcMar>
              <w:left w:w="105" w:type="dxa"/>
              <w:right w:w="105" w:type="dxa"/>
            </w:tcMar>
          </w:tcPr>
          <w:p w:rsidRPr="00583C60" w:rsidR="009F21C4" w:rsidP="00CE5775" w:rsidRDefault="009F21C4" w14:paraId="5438368B" w14:textId="77777777">
            <w:pPr>
              <w:spacing w:after="0" w:line="240" w:lineRule="auto"/>
              <w:rPr>
                <w:rFonts w:eastAsia="Aptos" w:asciiTheme="majorHAnsi" w:hAnsiTheme="majorHAnsi" w:cstheme="majorHAnsi"/>
                <w:sz w:val="20"/>
                <w:szCs w:val="20"/>
              </w:rPr>
            </w:pPr>
          </w:p>
        </w:tc>
        <w:tc>
          <w:tcPr>
            <w:tcW w:w="993" w:type="dxa"/>
            <w:tcMar>
              <w:left w:w="105" w:type="dxa"/>
              <w:right w:w="105" w:type="dxa"/>
            </w:tcMar>
          </w:tcPr>
          <w:p w:rsidRPr="00583C60" w:rsidR="009F21C4" w:rsidP="00CE5775" w:rsidRDefault="009F21C4" w14:paraId="0B9153FB" w14:textId="77777777">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0.217***</w:t>
            </w:r>
          </w:p>
        </w:tc>
        <w:tc>
          <w:tcPr>
            <w:tcW w:w="850" w:type="dxa"/>
            <w:tcMar>
              <w:left w:w="105" w:type="dxa"/>
              <w:right w:w="105" w:type="dxa"/>
            </w:tcMar>
          </w:tcPr>
          <w:p w:rsidRPr="00583C60" w:rsidR="009F21C4" w:rsidP="00CE5775" w:rsidRDefault="009F21C4" w14:paraId="614F83B9" w14:textId="77777777">
            <w:pPr>
              <w:spacing w:after="0" w:line="240" w:lineRule="auto"/>
              <w:rPr>
                <w:rFonts w:eastAsia="Aptos" w:asciiTheme="majorHAnsi" w:hAnsiTheme="majorHAnsi" w:cstheme="majorHAnsi"/>
                <w:sz w:val="20"/>
                <w:szCs w:val="20"/>
              </w:rPr>
            </w:pPr>
          </w:p>
        </w:tc>
        <w:tc>
          <w:tcPr>
            <w:tcW w:w="992" w:type="dxa"/>
            <w:tcMar>
              <w:left w:w="105" w:type="dxa"/>
              <w:right w:w="105" w:type="dxa"/>
            </w:tcMar>
          </w:tcPr>
          <w:p w:rsidRPr="00583C60" w:rsidR="009F21C4" w:rsidP="00CE5775" w:rsidRDefault="009F21C4" w14:paraId="427D2B3F" w14:textId="77777777">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0.219***</w:t>
            </w:r>
          </w:p>
        </w:tc>
        <w:tc>
          <w:tcPr>
            <w:tcW w:w="1134" w:type="dxa"/>
            <w:tcMar>
              <w:left w:w="105" w:type="dxa"/>
              <w:right w:w="105" w:type="dxa"/>
            </w:tcMar>
          </w:tcPr>
          <w:p w:rsidRPr="00583C60" w:rsidR="009F21C4" w:rsidP="00CE5775" w:rsidRDefault="009F21C4" w14:paraId="56F0DDF6" w14:textId="77777777">
            <w:pPr>
              <w:spacing w:after="0" w:line="240" w:lineRule="auto"/>
              <w:rPr>
                <w:rFonts w:eastAsia="Aptos" w:asciiTheme="majorHAnsi" w:hAnsiTheme="majorHAnsi" w:cstheme="majorHAnsi"/>
                <w:sz w:val="20"/>
                <w:szCs w:val="20"/>
              </w:rPr>
            </w:pPr>
          </w:p>
        </w:tc>
      </w:tr>
      <w:tr w:rsidRPr="009C4467" w:rsidR="009F21C4" w:rsidTr="00CE5775" w14:paraId="5D82C4B2" w14:textId="77777777">
        <w:trPr>
          <w:trHeight w:val="300"/>
        </w:trPr>
        <w:tc>
          <w:tcPr>
            <w:tcW w:w="1410" w:type="dxa"/>
            <w:tcMar>
              <w:left w:w="105" w:type="dxa"/>
              <w:right w:w="105" w:type="dxa"/>
            </w:tcMar>
          </w:tcPr>
          <w:p w:rsidRPr="00583C60" w:rsidR="009F21C4" w:rsidP="00CE5775" w:rsidRDefault="009F21C4" w14:paraId="58217114" w14:textId="77777777">
            <w:pPr>
              <w:pStyle w:val="Compact"/>
              <w:spacing w:before="0" w:after="0" w:line="240" w:lineRule="auto"/>
              <w:rPr>
                <w:rFonts w:asciiTheme="majorHAnsi" w:hAnsiTheme="majorHAnsi" w:cstheme="majorHAnsi"/>
                <w:sz w:val="20"/>
                <w:szCs w:val="20"/>
              </w:rPr>
            </w:pPr>
            <w:r w:rsidRPr="00583C60">
              <w:rPr>
                <w:rFonts w:asciiTheme="majorHAnsi" w:hAnsiTheme="majorHAnsi" w:cstheme="majorHAnsi"/>
                <w:sz w:val="20"/>
                <w:szCs w:val="20"/>
                <w:lang w:val="en-US"/>
              </w:rPr>
              <w:t>RL_NOISE</w:t>
            </w:r>
          </w:p>
        </w:tc>
        <w:tc>
          <w:tcPr>
            <w:tcW w:w="992" w:type="dxa"/>
            <w:tcMar>
              <w:left w:w="105" w:type="dxa"/>
              <w:right w:w="105" w:type="dxa"/>
            </w:tcMar>
          </w:tcPr>
          <w:p w:rsidRPr="00583C60" w:rsidR="009F21C4" w:rsidP="00CE5775" w:rsidRDefault="009F21C4" w14:paraId="15FBEC67" w14:textId="77777777">
            <w:pPr>
              <w:spacing w:after="0" w:line="240" w:lineRule="auto"/>
              <w:rPr>
                <w:rFonts w:eastAsia="Aptos" w:asciiTheme="majorHAnsi" w:hAnsiTheme="majorHAnsi" w:cstheme="majorHAnsi"/>
                <w:sz w:val="20"/>
                <w:szCs w:val="20"/>
              </w:rPr>
            </w:pPr>
          </w:p>
        </w:tc>
        <w:tc>
          <w:tcPr>
            <w:tcW w:w="1134" w:type="dxa"/>
            <w:tcMar>
              <w:left w:w="105" w:type="dxa"/>
              <w:right w:w="105" w:type="dxa"/>
            </w:tcMar>
          </w:tcPr>
          <w:p w:rsidRPr="00583C60" w:rsidR="009F21C4" w:rsidP="00CE5775" w:rsidRDefault="009F21C4" w14:paraId="7CA8E09D" w14:textId="77777777">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-0.242***</w:t>
            </w:r>
          </w:p>
        </w:tc>
        <w:tc>
          <w:tcPr>
            <w:tcW w:w="992" w:type="dxa"/>
            <w:tcMar>
              <w:left w:w="105" w:type="dxa"/>
              <w:right w:w="105" w:type="dxa"/>
            </w:tcMar>
          </w:tcPr>
          <w:p w:rsidRPr="00583C60" w:rsidR="009F21C4" w:rsidP="00CE5775" w:rsidRDefault="009F21C4" w14:paraId="75BDE5E3" w14:textId="77777777">
            <w:pPr>
              <w:spacing w:after="0" w:line="240" w:lineRule="auto"/>
              <w:rPr>
                <w:rFonts w:eastAsia="Aptos" w:asciiTheme="majorHAnsi" w:hAnsiTheme="majorHAnsi" w:cstheme="majorHAnsi"/>
                <w:sz w:val="20"/>
                <w:szCs w:val="20"/>
              </w:rPr>
            </w:pPr>
          </w:p>
        </w:tc>
        <w:tc>
          <w:tcPr>
            <w:tcW w:w="1134" w:type="dxa"/>
            <w:tcMar>
              <w:left w:w="105" w:type="dxa"/>
              <w:right w:w="105" w:type="dxa"/>
            </w:tcMar>
          </w:tcPr>
          <w:p w:rsidRPr="00583C60" w:rsidR="009F21C4" w:rsidP="00CE5775" w:rsidRDefault="009F21C4" w14:paraId="1129233D" w14:textId="77777777">
            <w:pPr>
              <w:spacing w:after="0" w:line="240" w:lineRule="auto"/>
              <w:rPr>
                <w:rFonts w:eastAsia="Aptos" w:asciiTheme="majorHAnsi" w:hAnsiTheme="majorHAnsi" w:cstheme="majorHAnsi"/>
                <w:sz w:val="20"/>
                <w:szCs w:val="20"/>
              </w:rPr>
            </w:pPr>
          </w:p>
        </w:tc>
        <w:tc>
          <w:tcPr>
            <w:tcW w:w="993" w:type="dxa"/>
            <w:tcMar>
              <w:left w:w="105" w:type="dxa"/>
              <w:right w:w="105" w:type="dxa"/>
            </w:tcMar>
          </w:tcPr>
          <w:p w:rsidRPr="00583C60" w:rsidR="009F21C4" w:rsidP="00CE5775" w:rsidRDefault="009F21C4" w14:paraId="723992AE" w14:textId="77777777">
            <w:pPr>
              <w:spacing w:after="0" w:line="240" w:lineRule="auto"/>
              <w:rPr>
                <w:rFonts w:eastAsia="Aptos" w:asciiTheme="majorHAnsi" w:hAnsiTheme="majorHAnsi" w:cstheme="majorHAnsi"/>
                <w:sz w:val="20"/>
                <w:szCs w:val="20"/>
              </w:rPr>
            </w:pPr>
          </w:p>
        </w:tc>
        <w:tc>
          <w:tcPr>
            <w:tcW w:w="850" w:type="dxa"/>
            <w:tcMar>
              <w:left w:w="105" w:type="dxa"/>
              <w:right w:w="105" w:type="dxa"/>
            </w:tcMar>
          </w:tcPr>
          <w:p w:rsidRPr="00583C60" w:rsidR="009F21C4" w:rsidP="00CE5775" w:rsidRDefault="009F21C4" w14:paraId="25BD0DE8" w14:textId="77777777">
            <w:pPr>
              <w:spacing w:after="0" w:line="240" w:lineRule="auto"/>
              <w:rPr>
                <w:rFonts w:eastAsia="Aptos" w:asciiTheme="majorHAnsi" w:hAnsiTheme="majorHAnsi" w:cstheme="majorHAnsi"/>
                <w:sz w:val="20"/>
                <w:szCs w:val="20"/>
              </w:rPr>
            </w:pPr>
          </w:p>
        </w:tc>
        <w:tc>
          <w:tcPr>
            <w:tcW w:w="992" w:type="dxa"/>
            <w:tcMar>
              <w:left w:w="105" w:type="dxa"/>
              <w:right w:w="105" w:type="dxa"/>
            </w:tcMar>
          </w:tcPr>
          <w:p w:rsidRPr="00583C60" w:rsidR="009F21C4" w:rsidP="00CE5775" w:rsidRDefault="009F21C4" w14:paraId="60CB37F3" w14:textId="77777777">
            <w:pPr>
              <w:spacing w:after="0" w:line="240" w:lineRule="auto"/>
              <w:rPr>
                <w:rFonts w:eastAsia="Aptos" w:asciiTheme="majorHAnsi" w:hAnsiTheme="majorHAnsi" w:cstheme="majorHAnsi"/>
                <w:sz w:val="20"/>
                <w:szCs w:val="20"/>
              </w:rPr>
            </w:pPr>
          </w:p>
        </w:tc>
        <w:tc>
          <w:tcPr>
            <w:tcW w:w="1134" w:type="dxa"/>
            <w:tcMar>
              <w:left w:w="105" w:type="dxa"/>
              <w:right w:w="105" w:type="dxa"/>
            </w:tcMar>
          </w:tcPr>
          <w:p w:rsidRPr="00583C60" w:rsidR="009F21C4" w:rsidP="00CE5775" w:rsidRDefault="009F21C4" w14:paraId="6F2E47BB" w14:textId="77777777">
            <w:pPr>
              <w:spacing w:after="0" w:line="240" w:lineRule="auto"/>
              <w:rPr>
                <w:rFonts w:eastAsia="Aptos" w:asciiTheme="majorHAnsi" w:hAnsiTheme="majorHAnsi" w:cstheme="majorHAnsi"/>
                <w:sz w:val="20"/>
                <w:szCs w:val="20"/>
              </w:rPr>
            </w:pPr>
          </w:p>
        </w:tc>
      </w:tr>
      <w:tr w:rsidRPr="00583C60" w:rsidR="009F21C4" w:rsidTr="00CE5775" w14:paraId="4E2760A6" w14:textId="77777777">
        <w:trPr>
          <w:trHeight w:val="300"/>
        </w:trPr>
        <w:tc>
          <w:tcPr>
            <w:tcW w:w="1410" w:type="dxa"/>
            <w:tcMar>
              <w:left w:w="105" w:type="dxa"/>
              <w:right w:w="105" w:type="dxa"/>
            </w:tcMar>
          </w:tcPr>
          <w:p w:rsidRPr="00583C60" w:rsidR="009F21C4" w:rsidP="00CE5775" w:rsidRDefault="009F21C4" w14:paraId="7CC0D2ED" w14:textId="77777777">
            <w:pPr>
              <w:pStyle w:val="Compact"/>
              <w:spacing w:before="0" w:after="0" w:line="240" w:lineRule="auto"/>
              <w:rPr>
                <w:rFonts w:asciiTheme="majorHAnsi" w:hAnsiTheme="majorHAnsi" w:cstheme="majorHAnsi"/>
                <w:sz w:val="20"/>
                <w:szCs w:val="20"/>
              </w:rPr>
            </w:pPr>
            <w:r w:rsidRPr="00583C60">
              <w:rPr>
                <w:rFonts w:asciiTheme="majorHAnsi" w:hAnsiTheme="majorHAnsi" w:cstheme="majorHAnsi"/>
                <w:sz w:val="20"/>
                <w:szCs w:val="20"/>
                <w:lang w:val="en-US"/>
              </w:rPr>
              <w:t>STRIMP999_sqrt</w:t>
            </w:r>
          </w:p>
        </w:tc>
        <w:tc>
          <w:tcPr>
            <w:tcW w:w="992" w:type="dxa"/>
            <w:tcMar>
              <w:left w:w="105" w:type="dxa"/>
              <w:right w:w="105" w:type="dxa"/>
            </w:tcMar>
          </w:tcPr>
          <w:p w:rsidRPr="00583C60" w:rsidR="009F21C4" w:rsidP="00CE5775" w:rsidRDefault="009F21C4" w14:paraId="0C68CE61" w14:textId="77777777">
            <w:pPr>
              <w:spacing w:after="0" w:line="240" w:lineRule="auto"/>
              <w:rPr>
                <w:rFonts w:eastAsia="Aptos" w:asciiTheme="majorHAnsi" w:hAnsiTheme="majorHAnsi" w:cstheme="majorHAnsi"/>
                <w:sz w:val="20"/>
                <w:szCs w:val="20"/>
              </w:rPr>
            </w:pPr>
          </w:p>
        </w:tc>
        <w:tc>
          <w:tcPr>
            <w:tcW w:w="1134" w:type="dxa"/>
            <w:tcMar>
              <w:left w:w="105" w:type="dxa"/>
              <w:right w:w="105" w:type="dxa"/>
            </w:tcMar>
          </w:tcPr>
          <w:p w:rsidRPr="00583C60" w:rsidR="009F21C4" w:rsidP="00CE5775" w:rsidRDefault="009F21C4" w14:paraId="2BC21184" w14:textId="77777777">
            <w:pPr>
              <w:spacing w:after="0" w:line="240" w:lineRule="auto"/>
              <w:rPr>
                <w:rFonts w:eastAsia="Aptos" w:asciiTheme="majorHAnsi" w:hAnsiTheme="majorHAnsi" w:cstheme="majorHAnsi"/>
                <w:sz w:val="20"/>
                <w:szCs w:val="20"/>
              </w:rPr>
            </w:pPr>
          </w:p>
        </w:tc>
        <w:tc>
          <w:tcPr>
            <w:tcW w:w="992" w:type="dxa"/>
            <w:tcMar>
              <w:left w:w="105" w:type="dxa"/>
              <w:right w:w="105" w:type="dxa"/>
            </w:tcMar>
          </w:tcPr>
          <w:p w:rsidRPr="00583C60" w:rsidR="009F21C4" w:rsidP="00CE5775" w:rsidRDefault="009F21C4" w14:paraId="4F26CA39" w14:textId="77777777">
            <w:pPr>
              <w:pStyle w:val="Compact"/>
              <w:spacing w:before="0" w:after="0" w:line="240" w:lineRule="auto"/>
              <w:jc w:val="center"/>
              <w:rPr>
                <w:rFonts w:asciiTheme="majorHAnsi" w:hAnsiTheme="majorHAnsi" w:cstheme="majorHAnsi"/>
                <w:sz w:val="20"/>
                <w:szCs w:val="20"/>
                <w:lang w:val="en-US"/>
              </w:rPr>
            </w:pPr>
            <w:r w:rsidRPr="00583C60">
              <w:rPr>
                <w:rFonts w:asciiTheme="majorHAnsi" w:hAnsiTheme="majorHAnsi" w:cstheme="majorHAnsi"/>
                <w:sz w:val="20"/>
                <w:szCs w:val="20"/>
                <w:lang w:val="en-US"/>
              </w:rPr>
              <w:t>-0.073</w:t>
            </w:r>
          </w:p>
        </w:tc>
        <w:tc>
          <w:tcPr>
            <w:tcW w:w="1134" w:type="dxa"/>
            <w:tcMar>
              <w:left w:w="105" w:type="dxa"/>
              <w:right w:w="105" w:type="dxa"/>
            </w:tcMar>
          </w:tcPr>
          <w:p w:rsidRPr="00583C60" w:rsidR="009F21C4" w:rsidP="00CE5775" w:rsidRDefault="009F21C4" w14:paraId="1E28BB4F" w14:textId="77777777">
            <w:pPr>
              <w:spacing w:after="0" w:line="240" w:lineRule="auto"/>
              <w:rPr>
                <w:rFonts w:eastAsia="Aptos" w:asciiTheme="majorHAnsi" w:hAnsiTheme="majorHAnsi" w:cstheme="majorHAnsi"/>
                <w:sz w:val="20"/>
                <w:szCs w:val="20"/>
              </w:rPr>
            </w:pPr>
          </w:p>
        </w:tc>
        <w:tc>
          <w:tcPr>
            <w:tcW w:w="993" w:type="dxa"/>
            <w:tcMar>
              <w:left w:w="105" w:type="dxa"/>
              <w:right w:w="105" w:type="dxa"/>
            </w:tcMar>
          </w:tcPr>
          <w:p w:rsidRPr="00583C60" w:rsidR="009F21C4" w:rsidP="00CE5775" w:rsidRDefault="009F21C4" w14:paraId="1BA68DEF" w14:textId="77777777">
            <w:pPr>
              <w:spacing w:after="0" w:line="240" w:lineRule="auto"/>
              <w:rPr>
                <w:rFonts w:eastAsia="Aptos" w:asciiTheme="majorHAnsi" w:hAnsiTheme="majorHAnsi" w:cstheme="majorHAnsi"/>
                <w:sz w:val="20"/>
                <w:szCs w:val="20"/>
              </w:rPr>
            </w:pPr>
          </w:p>
        </w:tc>
        <w:tc>
          <w:tcPr>
            <w:tcW w:w="850" w:type="dxa"/>
            <w:tcMar>
              <w:left w:w="105" w:type="dxa"/>
              <w:right w:w="105" w:type="dxa"/>
            </w:tcMar>
          </w:tcPr>
          <w:p w:rsidRPr="00583C60" w:rsidR="009F21C4" w:rsidP="00CE5775" w:rsidRDefault="009F21C4" w14:paraId="5F9FC132" w14:textId="77777777">
            <w:pPr>
              <w:spacing w:after="0" w:line="240" w:lineRule="auto"/>
              <w:rPr>
                <w:rFonts w:eastAsia="Aptos" w:asciiTheme="majorHAnsi" w:hAnsiTheme="majorHAnsi" w:cstheme="majorHAnsi"/>
                <w:sz w:val="20"/>
                <w:szCs w:val="20"/>
              </w:rPr>
            </w:pPr>
          </w:p>
        </w:tc>
        <w:tc>
          <w:tcPr>
            <w:tcW w:w="992" w:type="dxa"/>
            <w:tcMar>
              <w:left w:w="105" w:type="dxa"/>
              <w:right w:w="105" w:type="dxa"/>
            </w:tcMar>
          </w:tcPr>
          <w:p w:rsidRPr="00583C60" w:rsidR="009F21C4" w:rsidP="00CE5775" w:rsidRDefault="009F21C4" w14:paraId="0EC37DEC" w14:textId="77777777">
            <w:pPr>
              <w:spacing w:after="0" w:line="240" w:lineRule="auto"/>
              <w:rPr>
                <w:rFonts w:eastAsia="Aptos" w:asciiTheme="majorHAnsi" w:hAnsiTheme="majorHAnsi" w:cstheme="majorHAnsi"/>
                <w:sz w:val="20"/>
                <w:szCs w:val="20"/>
              </w:rPr>
            </w:pPr>
          </w:p>
        </w:tc>
        <w:tc>
          <w:tcPr>
            <w:tcW w:w="1134" w:type="dxa"/>
            <w:tcMar>
              <w:left w:w="105" w:type="dxa"/>
              <w:right w:w="105" w:type="dxa"/>
            </w:tcMar>
          </w:tcPr>
          <w:p w:rsidRPr="00583C60" w:rsidR="009F21C4" w:rsidP="00CE5775" w:rsidRDefault="009F21C4" w14:paraId="7CC289A4" w14:textId="77777777">
            <w:pPr>
              <w:spacing w:after="0" w:line="240" w:lineRule="auto"/>
              <w:rPr>
                <w:rFonts w:eastAsia="Aptos" w:asciiTheme="majorHAnsi" w:hAnsiTheme="majorHAnsi" w:cstheme="majorHAnsi"/>
                <w:sz w:val="20"/>
                <w:szCs w:val="20"/>
              </w:rPr>
            </w:pPr>
          </w:p>
        </w:tc>
      </w:tr>
    </w:tbl>
    <w:p w:rsidR="009F21C4" w:rsidP="009F21C4" w:rsidRDefault="009F21C4" w14:paraId="57B394BF" w14:textId="77777777">
      <w:pPr>
        <w:rPr>
          <w:highlight w:val="yellow"/>
        </w:rPr>
      </w:pPr>
    </w:p>
    <w:p w:rsidR="009F21C4" w:rsidP="009F21C4" w:rsidRDefault="009F21C4" w14:paraId="1F5E586D" w14:textId="25FE23C4">
      <w:pPr>
        <w:rPr>
          <w:rFonts w:eastAsia="Times New Roman" w:cstheme="minorHAnsi"/>
          <w:color w:val="212121"/>
          <w:lang w:eastAsia="zh-CN"/>
        </w:rPr>
      </w:pPr>
      <w:r w:rsidRPr="007D72A6">
        <w:rPr>
          <w:highlight w:val="lightGray"/>
        </w:rPr>
        <w:t>Table 5</w:t>
      </w:r>
      <w:r>
        <w:t xml:space="preserve"> confirms the information of </w:t>
      </w:r>
      <w:r w:rsidRPr="007D72A6">
        <w:rPr>
          <w:highlight w:val="lightGray"/>
        </w:rPr>
        <w:t>Table 4</w:t>
      </w:r>
      <w:r>
        <w:t xml:space="preserve"> that the perceptual variables (mediators) outperform the geodata in predicting the PRS dimensions. Greenness (NDVI) was the only geodata with some influence on fascination (FA). However, the geodata had more influence on the mediators (</w:t>
      </w:r>
      <w:r w:rsidRPr="007D72A6">
        <w:rPr>
          <w:highlight w:val="lightGray"/>
        </w:rPr>
        <w:t>Table 6</w:t>
      </w:r>
      <w:r>
        <w:t xml:space="preserve">). The various perceptions of the place partly depend on different geophysical characteristics. </w:t>
      </w:r>
      <w:r w:rsidRPr="00B02599">
        <w:t xml:space="preserve">NDVI and the land-cover type ‘artificial surfaces’ </w:t>
      </w:r>
      <w:r>
        <w:t>showed</w:t>
      </w:r>
      <w:r w:rsidRPr="00B02599">
        <w:t xml:space="preserve"> strong influence</w:t>
      </w:r>
      <w:r>
        <w:t xml:space="preserve"> on several perception variables </w:t>
      </w:r>
      <w:r w:rsidRPr="000B4828">
        <w:rPr>
          <w:rFonts w:cstheme="minorHAnsi"/>
        </w:rPr>
        <w:t>suggesting that</w:t>
      </w:r>
      <w:r w:rsidRPr="000B4828" w:rsidR="000B4828">
        <w:rPr>
          <w:rFonts w:cstheme="minorHAnsi"/>
        </w:rPr>
        <w:t xml:space="preserve"> </w:t>
      </w:r>
      <w:r w:rsidR="000B4828">
        <w:rPr>
          <w:rFonts w:cstheme="minorHAnsi"/>
        </w:rPr>
        <w:t>p</w:t>
      </w:r>
      <w:r w:rsidRPr="000B4828" w:rsidR="000B4828">
        <w:rPr>
          <w:rFonts w:eastAsiaTheme="minorEastAsia" w:cstheme="minorHAnsi"/>
          <w:lang w:eastAsia="zh-CN"/>
          <w14:ligatures w14:val="standardContextual"/>
        </w:rPr>
        <w:t>articipants reported stronger perceptual engagement and higher perceived naturalness in environments with more vegetation and fewer artificial surfaces</w:t>
      </w:r>
      <w:r w:rsidRPr="000B4828">
        <w:rPr>
          <w:rFonts w:cstheme="minorHAnsi"/>
        </w:rPr>
        <w:t>.</w:t>
      </w:r>
      <w:r>
        <w:t xml:space="preserve"> For the ‘feeling of being in nature’ (FEELNAT)</w:t>
      </w:r>
      <w:r w:rsidRPr="00B02599">
        <w:t xml:space="preserve"> </w:t>
      </w:r>
      <w:r>
        <w:t xml:space="preserve">the interaction between these variables had a significant influence, too. This means that at places with a high </w:t>
      </w:r>
      <w:r w:rsidRPr="009E0A29">
        <w:t xml:space="preserve">share of artificial surfaces, </w:t>
      </w:r>
      <w:r w:rsidRPr="009E0A29">
        <w:rPr>
          <w:rFonts w:eastAsia="Times New Roman" w:cstheme="minorHAnsi"/>
          <w:color w:val="212121"/>
          <w:lang w:eastAsia="zh-CN"/>
        </w:rPr>
        <w:t>higher NDVI values enhance the feeling of being in nature</w:t>
      </w:r>
      <w:r>
        <w:rPr>
          <w:rFonts w:eastAsia="Times New Roman" w:cstheme="minorHAnsi"/>
          <w:color w:val="212121"/>
          <w:lang w:eastAsia="zh-CN"/>
        </w:rPr>
        <w:t xml:space="preserve"> disproportionally</w:t>
      </w:r>
      <w:r w:rsidRPr="009E0A29">
        <w:rPr>
          <w:rFonts w:eastAsia="Times New Roman" w:cstheme="minorHAnsi"/>
          <w:color w:val="212121"/>
          <w:lang w:eastAsia="zh-CN"/>
        </w:rPr>
        <w:t xml:space="preserve"> and can compensate for the negative effect of artificial surfaces. Reversely, </w:t>
      </w:r>
      <w:r>
        <w:t xml:space="preserve">a high </w:t>
      </w:r>
      <w:r w:rsidRPr="009E0A29">
        <w:t>share of artificial surfaces</w:t>
      </w:r>
      <w:r w:rsidRPr="009E0A29">
        <w:rPr>
          <w:rFonts w:eastAsia="Times New Roman" w:cstheme="minorHAnsi"/>
          <w:color w:val="212121"/>
          <w:lang w:eastAsia="zh-CN"/>
        </w:rPr>
        <w:t xml:space="preserve"> </w:t>
      </w:r>
      <w:r>
        <w:rPr>
          <w:rFonts w:eastAsia="Times New Roman" w:cstheme="minorHAnsi"/>
          <w:color w:val="212121"/>
          <w:lang w:eastAsia="zh-CN"/>
        </w:rPr>
        <w:t xml:space="preserve">combined with </w:t>
      </w:r>
      <w:r w:rsidRPr="009E0A29">
        <w:rPr>
          <w:rFonts w:eastAsia="Times New Roman" w:cstheme="minorHAnsi"/>
          <w:color w:val="212121"/>
          <w:lang w:eastAsia="zh-CN"/>
        </w:rPr>
        <w:t xml:space="preserve">low NDVI values </w:t>
      </w:r>
      <w:r>
        <w:rPr>
          <w:rFonts w:eastAsia="Times New Roman" w:cstheme="minorHAnsi"/>
          <w:color w:val="212121"/>
          <w:lang w:eastAsia="zh-CN"/>
        </w:rPr>
        <w:t xml:space="preserve">aggravates the negative effect of the artificial surfaces on the feeling of being in nature. For overall soundscape quality (LNOISE), the noise level at the RL (RL_NOISE) had a strong negative influence, which was already suggested in </w:t>
      </w:r>
      <w:r w:rsidRPr="009C4467">
        <w:rPr>
          <w:rFonts w:eastAsia="Times New Roman" w:cstheme="minorHAnsi"/>
          <w:color w:val="212121"/>
          <w:highlight w:val="lightGray"/>
          <w:lang w:eastAsia="zh-CN"/>
        </w:rPr>
        <w:t>Figure 6</w:t>
      </w:r>
      <w:r>
        <w:rPr>
          <w:rFonts w:eastAsia="Times New Roman" w:cstheme="minorHAnsi"/>
          <w:color w:val="212121"/>
          <w:lang w:eastAsia="zh-CN"/>
        </w:rPr>
        <w:t>. Finally, landscape heterogeneity had a significant positive influence on perceived sensations and sounds at RLs, indicating that diverse landscapes promote sensory experiences (</w:t>
      </w:r>
      <w:r w:rsidRPr="00411FA7">
        <w:rPr>
          <w:rFonts w:eastAsia="Times New Roman" w:cstheme="minorHAnsi"/>
          <w:color w:val="212121"/>
          <w:highlight w:val="lightGray"/>
          <w:lang w:eastAsia="zh-CN"/>
        </w:rPr>
        <w:t>Table 6</w:t>
      </w:r>
      <w:r>
        <w:rPr>
          <w:rFonts w:eastAsia="Times New Roman" w:cstheme="minorHAnsi"/>
          <w:color w:val="212121"/>
          <w:lang w:eastAsia="zh-CN"/>
        </w:rPr>
        <w:t>).</w:t>
      </w:r>
    </w:p>
    <w:p w:rsidRPr="00B02599" w:rsidR="009F21C4" w:rsidP="009F21C4" w:rsidRDefault="009F21C4" w14:paraId="01731CCD" w14:textId="77777777"/>
    <w:p w:rsidR="009F21C4" w:rsidP="009F21C4" w:rsidRDefault="009F21C4" w14:paraId="382497B9" w14:textId="77777777">
      <w:pPr>
        <w:pStyle w:val="berschrift2"/>
      </w:pPr>
      <w:r>
        <w:rPr>
          <w:lang w:eastAsia="zh-CN"/>
        </w:rPr>
        <w:t xml:space="preserve">4. </w:t>
      </w:r>
      <w:r w:rsidRPr="00034381">
        <w:rPr>
          <w:lang w:eastAsia="zh-CN"/>
        </w:rPr>
        <w:t>Discussion</w:t>
      </w:r>
    </w:p>
    <w:p w:rsidR="009F21C4" w:rsidP="009F21C4" w:rsidRDefault="009F21C4" w14:paraId="6EDD7756" w14:textId="547601FF">
      <w:r w:rsidRPr="004356D7">
        <w:t xml:space="preserve">In this study, we </w:t>
      </w:r>
      <w:r w:rsidRPr="001A3CA2">
        <w:t xml:space="preserve">explored </w:t>
      </w:r>
      <w:r>
        <w:t xml:space="preserve">the </w:t>
      </w:r>
      <w:r w:rsidRPr="001A3CA2">
        <w:t>places select</w:t>
      </w:r>
      <w:r>
        <w:t>ed</w:t>
      </w:r>
      <w:r w:rsidRPr="001A3CA2">
        <w:t xml:space="preserve"> for everyday restoration</w:t>
      </w:r>
      <w:r w:rsidR="00E75187">
        <w:t xml:space="preserve"> by</w:t>
      </w:r>
      <w:r>
        <w:t xml:space="preserve"> </w:t>
      </w:r>
      <w:r w:rsidRPr="004356D7">
        <w:t>combin</w:t>
      </w:r>
      <w:r>
        <w:t>ing</w:t>
      </w:r>
      <w:r w:rsidRPr="004356D7">
        <w:t xml:space="preserve"> </w:t>
      </w:r>
      <w:r>
        <w:t>participatory mapping data</w:t>
      </w:r>
      <w:r w:rsidRPr="004356D7">
        <w:t xml:space="preserve"> with geodata </w:t>
      </w:r>
      <w:r>
        <w:t>indicators on a representative Swiss sample</w:t>
      </w:r>
      <w:r w:rsidRPr="004356D7">
        <w:t xml:space="preserve">. </w:t>
      </w:r>
      <w:r>
        <w:t>We</w:t>
      </w:r>
      <w:r w:rsidRPr="001A3CA2">
        <w:t xml:space="preserve"> focus</w:t>
      </w:r>
      <w:r>
        <w:t>ed</w:t>
      </w:r>
      <w:r w:rsidRPr="001A3CA2">
        <w:t xml:space="preserve"> on the role</w:t>
      </w:r>
      <w:r>
        <w:t xml:space="preserve"> </w:t>
      </w:r>
      <w:r w:rsidRPr="004356D7">
        <w:t xml:space="preserve">of </w:t>
      </w:r>
      <w:r>
        <w:t>road traffic noise</w:t>
      </w:r>
      <w:r w:rsidRPr="004356D7">
        <w:t xml:space="preserve"> and </w:t>
      </w:r>
      <w:r>
        <w:t xml:space="preserve">greenness in shaping </w:t>
      </w:r>
      <w:commentRangeStart w:id="10"/>
      <w:commentRangeStart w:id="11"/>
      <w:r>
        <w:t>perceived restorativeness</w:t>
      </w:r>
      <w:commentRangeEnd w:id="10"/>
      <w:r>
        <w:rPr>
          <w:rStyle w:val="Kommentarzeichen"/>
        </w:rPr>
        <w:commentReference w:id="10"/>
      </w:r>
      <w:commentRangeEnd w:id="11"/>
      <w:r>
        <w:rPr>
          <w:rStyle w:val="CommentReference"/>
        </w:rPr>
        <w:commentReference w:id="11"/>
      </w:r>
      <w:r>
        <w:t>. T</w:t>
      </w:r>
      <w:r w:rsidRPr="001A3CA2">
        <w:t>o interpret our findings, we structure the discussion around the three research questions.</w:t>
      </w:r>
    </w:p>
    <w:p w:rsidR="009F21C4" w:rsidP="009F21C4" w:rsidRDefault="009F21C4" w14:paraId="41380F76" w14:textId="77777777"/>
    <w:p w:rsidR="009F21C4" w:rsidP="009F21C4" w:rsidRDefault="009F21C4" w14:paraId="1EB5E707" w14:textId="77777777">
      <w:pPr>
        <w:pStyle w:val="berschrift3"/>
      </w:pPr>
      <w:r>
        <w:t xml:space="preserve">4.1 </w:t>
      </w:r>
      <w:r w:rsidRPr="001A3CA2">
        <w:t>Sample characteristics and representativeness</w:t>
      </w:r>
      <w:r>
        <w:t xml:space="preserve"> </w:t>
      </w:r>
    </w:p>
    <w:p w:rsidR="009F21C4" w:rsidP="009F21C4" w:rsidRDefault="009F21C4" w14:paraId="436CC41F" w14:textId="77777777">
      <w:r>
        <w:t>The</w:t>
      </w:r>
      <w:r w:rsidRPr="004356D7">
        <w:t xml:space="preserve"> sample was </w:t>
      </w:r>
      <w:r>
        <w:t>broadly</w:t>
      </w:r>
      <w:r w:rsidRPr="004356D7">
        <w:t xml:space="preserve"> representative of the Swiss population </w:t>
      </w:r>
      <w:r>
        <w:t>in terms of</w:t>
      </w:r>
      <w:r w:rsidRPr="004356D7">
        <w:t xml:space="preserve"> age, gender, language region</w:t>
      </w:r>
      <w:r>
        <w:t>,</w:t>
      </w:r>
      <w:r w:rsidRPr="004356D7">
        <w:t xml:space="preserve"> and </w:t>
      </w:r>
      <w:r>
        <w:t xml:space="preserve">the standard of </w:t>
      </w:r>
      <w:r w:rsidRPr="004356D7">
        <w:t xml:space="preserve">residential buildings. </w:t>
      </w:r>
      <w:r w:rsidRPr="003C33A3">
        <w:t xml:space="preserve">Slight underrepresentation of </w:t>
      </w:r>
      <w:r>
        <w:t xml:space="preserve">full-time workers and </w:t>
      </w:r>
      <w:r w:rsidRPr="003C33A3">
        <w:t>overrepresentation of retirees should be noted</w:t>
      </w:r>
      <w:r>
        <w:t xml:space="preserve">. Importantly, </w:t>
      </w:r>
      <w:r w:rsidRPr="004356D7">
        <w:t>24% of respondents lived at places (HMs) with</w:t>
      </w:r>
      <w:r>
        <w:t xml:space="preserve"> higher</w:t>
      </w:r>
      <w:r w:rsidRPr="004356D7">
        <w:t xml:space="preserve"> road traffic noise (</w:t>
      </w:r>
      <w:proofErr w:type="spellStart"/>
      <w:r w:rsidRPr="004356D7">
        <w:t>L</w:t>
      </w:r>
      <w:r w:rsidRPr="004356D7">
        <w:rPr>
          <w:vertAlign w:val="subscript"/>
        </w:rPr>
        <w:t>day</w:t>
      </w:r>
      <w:proofErr w:type="spellEnd"/>
      <w:r w:rsidRPr="004356D7">
        <w:t xml:space="preserve"> &gt;55 dB</w:t>
      </w:r>
      <w:r>
        <w:t>, referred to as noise exposure group N3)</w:t>
      </w:r>
      <w:r w:rsidRPr="004356D7">
        <w:t xml:space="preserve">. </w:t>
      </w:r>
    </w:p>
    <w:p w:rsidR="009F21C4" w:rsidP="009F21C4" w:rsidRDefault="009F21C4" w14:paraId="3EACA52A" w14:textId="77777777"/>
    <w:p w:rsidRPr="004356D7" w:rsidR="009F21C4" w:rsidP="009F21C4" w:rsidRDefault="009F21C4" w14:paraId="0049162D" w14:textId="77777777">
      <w:pPr>
        <w:pStyle w:val="berschrift3"/>
      </w:pPr>
      <w:r>
        <w:t>4.</w:t>
      </w:r>
      <w:r w:rsidRPr="003C33A3">
        <w:t>2 RQ1: Geospatial characteristics of restorative places</w:t>
      </w:r>
      <w:r>
        <w:t xml:space="preserve"> </w:t>
      </w:r>
    </w:p>
    <w:p w:rsidR="009F21C4" w:rsidP="009F21C4" w:rsidRDefault="009F21C4" w14:paraId="0EE46EA1" w14:textId="77777777">
      <w:r w:rsidRPr="004356D7">
        <w:t>Proximity</w:t>
      </w:r>
      <w:r>
        <w:t xml:space="preserve">, addressed as </w:t>
      </w:r>
      <w:r w:rsidRPr="004356D7">
        <w:t xml:space="preserve">distance and time needed to reach the restorative place, </w:t>
      </w:r>
      <w:r w:rsidRPr="008217FA">
        <w:t>emerged as a key factor in the selection of restorative locations</w:t>
      </w:r>
      <w:r w:rsidRPr="004356D7">
        <w:t xml:space="preserve">. This </w:t>
      </w:r>
      <w:r>
        <w:t xml:space="preserve">finding </w:t>
      </w:r>
      <w:r w:rsidRPr="004356D7">
        <w:t>aligns with</w:t>
      </w:r>
      <w:r>
        <w:t xml:space="preserve"> previous</w:t>
      </w:r>
      <w:r w:rsidRPr="004356D7">
        <w:t xml:space="preserve"> studies from other countries</w:t>
      </w:r>
      <w:r>
        <w:t>. For example,</w:t>
      </w:r>
      <w:r w:rsidRPr="004356D7">
        <w:t xml:space="preserve"> in Sweden the median travel distance to the recreational area was 2 km </w:t>
      </w:r>
      <w:r w:rsidRPr="004356D7">
        <w:fldChar w:fldCharType="begin" w:fldLock="1"/>
      </w:r>
      <w:r w:rsidRPr="004356D7">
        <w:instrText>ADDIN CSL_CITATION {"citationItems":[{"id":"ITEM-1","itemData":{"DOI":"10.1016/j.landurbplan.2022.104519","ISSN":"01692046","abstract":"Areas suitable for outdoor recreation are in decline due to urbanization and land-use intensification. To provide people with access to recreational areas, it is imperative to understand what characterizes areas attractive to recreationists. In this study we explore patterns of outdoor recreation visits on a national scale, using a large (n = 3853) Public Participatory GIS survey in Sweden. We analyze land cover of areas visited in comparison to landscape composition across a gradient from urban to rural areas. Additionally, we employ machine learning models to compare attributes of areas visited to random areas in the available landscape. We found that the geographical distribution of outdoor recreation was highly aggregated, with 57 % of recreation occurring in urban and periurban areas, which together cover 5 % of the total land area. Landscape characteristics were weak predictors of where outdoor recreation took place. The median travel distance to the area where recreation was conducted was 2 km, which is longer than what recreationists prefer according to previous studies. We argue that this is indicative of a recreational deficit in Sweden, with recreationists’ preferences not being expressed due to lack of access to suitable areas close to home. This highlights the importance for physical planners to consider spatial accessibility when planning for outdoor recreation.","author":[{"dropping-particle":"","family":"Lehto","given":"Carl","non-dropping-particle":"","parse-names":false,"suffix":""},{"dropping-particle":"","family":"Hedblom","given":"Marcus","non-dropping-particle":"","parse-names":false,"suffix":""},{"dropping-particle":"","family":"Öckinger","given":"Erik","non-dropping-particle":"","parse-names":false,"suffix":""},{"dropping-particle":"","family":"Ranius","given":"Thomas","non-dropping-particle":"","parse-names":false,"suffix":""}],"container-title":"Landscape and Urban Planning","id":"ITEM-1","issue":"July","issued":{"date-parts":[["2022","11"]]},"page":"104519","title":"Landscape usage by recreationists is shaped by availability: Insights from a national PPGIS survey in Sweden","type":"article-journal","volume":"227"},"uris":["http://www.mendeley.com/documents/?uuid=2a58eacf-b17b-479c-8b99-74e426ae8317"]}],"mendeley":{"formattedCitation":"(Lehto et al., 2022)","plainTextFormattedCitation":"(Lehto et al., 2022)","previouslyFormattedCitation":"(Lehto et al., 2022)"},"properties":{"noteIndex":0},"schema":"https://github.com/citation-style-language/schema/raw/master/csl-citation.json"}</w:instrText>
      </w:r>
      <w:r w:rsidRPr="004356D7">
        <w:fldChar w:fldCharType="separate"/>
      </w:r>
      <w:r w:rsidRPr="004356D7">
        <w:rPr>
          <w:noProof/>
        </w:rPr>
        <w:t>(Lehto et al., 2022)</w:t>
      </w:r>
      <w:r w:rsidRPr="004356D7">
        <w:fldChar w:fldCharType="end"/>
      </w:r>
      <w:r>
        <w:t xml:space="preserve">, while </w:t>
      </w:r>
      <w:r w:rsidRPr="008217FA">
        <w:t>proximity increase</w:t>
      </w:r>
      <w:r>
        <w:t>d</w:t>
      </w:r>
      <w:r w:rsidRPr="008217FA">
        <w:t xml:space="preserve"> the frequency of recreational visits</w:t>
      </w:r>
      <w:r>
        <w:t xml:space="preserve"> i</w:t>
      </w:r>
      <w:r w:rsidRPr="004356D7">
        <w:t xml:space="preserve">n Finland </w:t>
      </w:r>
      <w:r w:rsidRPr="004356D7">
        <w:fldChar w:fldCharType="begin" w:fldLock="1"/>
      </w:r>
      <w:r w:rsidRPr="004356D7">
        <w:instrText>ADDIN CSL_CITATION {"citationItems":[{"id":"ITEM-1","itemData":{"DOI":"10.1016/j.ufug.2007.05.003","ISSN":"16108167","abstract":"Environmental considerations concerning physical activity and health relate to accessibility, and this accessibility is directly influenced by how recreation areas and facilities are provided and managed. This study aims to provide some evidence to support the general argument that a good supply of recreation opportunities encourages people's participation in outdoor recreation. The study's data are compiled from an outdoor recreation survey of Finnish 15- to 74-year olds, conducted between 1998 and 2000, which focused on the recreational behaviour of people living in Helsinki (n=367), and their visits to close-to-home outdoor recreation areas. Almost all (97%) of the Helsinki residents surveyed participated in outdoor recreation during the year. Half of them embarked on a recreational outing daily or every other day. The most typical close-to-home activity was walking for pleasure or fitness. Other popular activities were cycling, jogging, dog walking and outings with children. Physical or fitness activities represented about 90% of all close-to-home outings. Those who lived in the suburbs of Helsinki participated in close-to-home recreation significantly more often than those living in the city centre, and had done so more recently in terms of when the survey was conducted. The amount of green areas in the vicinity of the participant's residence and the short distance to green areas suitable for recreational use increased the number of close-to-home outings among Helsink</w:instrText>
      </w:r>
      <w:r w:rsidRPr="009F21C4">
        <w:instrText>i residents. This supports the argument that a good provision of opportunities promotes an active lifestyle. Thus, recreation areas and facilities should be located close to residential areas, and provide safe, comfortable and year-round access for daily outings. © 2007 Elsevier GmbH. All rights reserved.","author":[{"dropping-particle":"","family":"Neuvonen","given":"Marjo","non-dropping-particle":"","parse-names":false,"suffix":""},{"dropping-particle":"","family":"Sievänen","given":"Tuija","non-dropping-particle":"","parse-names":false,"suffix":""},{"dropping-particle":"","family":"Tönnes","given":"Susan","non-dropping-particle":"","parse-names":false,"suffix":""},{"dropping-particle":"","family":"Koskela","given":"Terhi","non-dropping-particle":"","parse-names":false,"suffix":""}],"container-title":"Urban Forestry and Urban Greening","id":"ITEM-1","issue":"4","issued":{"date-parts":[["2007"]]},"page":"235-247","title":"Access to green areas and the frequency of visits - A case study in Helsinki","type":"article-journal","volume":"6"},"uris":["http://www.mendeley.com/documents/?uuid=7fddbd2c-d35d-4b15-9ccf-619a76e12a76"]}],"mendeley":{"formattedCitation":"(Neuvonen, Sievänen, Tönnes, &amp; Koskela, 2007)","plainTextFormattedCitation":"(Neuvonen, Sievänen, Tönnes, &amp; Koskela, 2007)","previouslyFormattedCitation":"(Neuvonen, Sievänen, Tönnes, &amp; Koskela, 2007)"},"properties":{"noteIndex":0},"schema":"https://github.com/citation-style-language/schema/raw/master/csl-citation.json"}</w:instrText>
      </w:r>
      <w:r w:rsidRPr="004356D7">
        <w:fldChar w:fldCharType="separate"/>
      </w:r>
      <w:r w:rsidRPr="009F21C4">
        <w:rPr>
          <w:noProof/>
        </w:rPr>
        <w:t>(Neuvonen, Sievänen, Tönnes, &amp; Koskela, 2007)</w:t>
      </w:r>
      <w:r w:rsidRPr="004356D7">
        <w:fldChar w:fldCharType="end"/>
      </w:r>
      <w:r w:rsidRPr="009F21C4">
        <w:t xml:space="preserve"> and in urban green spaces in Zurich, Switzerland (Dopico Magadan et al., 2025). </w:t>
      </w:r>
      <w:r>
        <w:t xml:space="preserve">In addition, respondents usually </w:t>
      </w:r>
      <w:r w:rsidRPr="004356D7">
        <w:t xml:space="preserve">chose </w:t>
      </w:r>
      <w:r>
        <w:t xml:space="preserve">places </w:t>
      </w:r>
      <w:r w:rsidRPr="004356D7">
        <w:t xml:space="preserve">for restoration </w:t>
      </w:r>
      <w:r>
        <w:t xml:space="preserve">that were </w:t>
      </w:r>
      <w:r w:rsidRPr="004356D7">
        <w:t>greener and quieter than their home locations</w:t>
      </w:r>
      <w:r>
        <w:t xml:space="preserve">. </w:t>
      </w:r>
      <w:r w:rsidRPr="00540F88">
        <w:t>This pattern was particularly evident among individuals living in noisier areas</w:t>
      </w:r>
      <w:r>
        <w:t xml:space="preserve">. They </w:t>
      </w:r>
      <w:r w:rsidRPr="00540F88">
        <w:t>actively sought out quieter settings for restoration</w:t>
      </w:r>
      <w:r>
        <w:t xml:space="preserve">, especially in </w:t>
      </w:r>
      <w:r w:rsidRPr="004356D7">
        <w:t xml:space="preserve">forests, </w:t>
      </w:r>
      <w:r>
        <w:t xml:space="preserve">around </w:t>
      </w:r>
      <w:r w:rsidRPr="004356D7">
        <w:t xml:space="preserve">water bodies, </w:t>
      </w:r>
      <w:r>
        <w:t xml:space="preserve">in </w:t>
      </w:r>
      <w:r w:rsidRPr="004356D7">
        <w:t>agricultural land</w:t>
      </w:r>
      <w:r>
        <w:t>scapes</w:t>
      </w:r>
      <w:r w:rsidRPr="004356D7">
        <w:t xml:space="preserve"> and vineyards</w:t>
      </w:r>
      <w:r>
        <w:t xml:space="preserve">, alike participants of a </w:t>
      </w:r>
      <w:r w:rsidRPr="004356D7">
        <w:t xml:space="preserve">Swedish PP-GIS study </w:t>
      </w:r>
      <w:r>
        <w:t>(</w:t>
      </w:r>
      <w:r w:rsidRPr="004356D7">
        <w:t>Lehto et al.</w:t>
      </w:r>
      <w:r>
        <w:t xml:space="preserve">, </w:t>
      </w:r>
      <w:r w:rsidRPr="004356D7">
        <w:t xml:space="preserve">2024). </w:t>
      </w:r>
    </w:p>
    <w:p w:rsidR="009F21C4" w:rsidP="009F21C4" w:rsidRDefault="009F21C4" w14:paraId="6C74C564" w14:textId="35D98310">
      <w:r>
        <w:t>Yet, the ability to access such “high-quality” environments was not equally distributed.</w:t>
      </w:r>
      <w:r w:rsidRPr="004356D7">
        <w:t xml:space="preserve"> We found that people living at noisy places</w:t>
      </w:r>
      <w:r>
        <w:t xml:space="preserve">, where </w:t>
      </w:r>
      <w:proofErr w:type="spellStart"/>
      <w:r w:rsidRPr="004356D7">
        <w:t>L</w:t>
      </w:r>
      <w:r w:rsidRPr="004356D7">
        <w:rPr>
          <w:vertAlign w:val="subscript"/>
        </w:rPr>
        <w:t>day</w:t>
      </w:r>
      <w:proofErr w:type="spellEnd"/>
      <w:r w:rsidRPr="004356D7">
        <w:t xml:space="preserve"> &gt; 55 dB</w:t>
      </w:r>
      <w:r>
        <w:t xml:space="preserve"> (N3),</w:t>
      </w:r>
      <w:r w:rsidRPr="004356D7">
        <w:t xml:space="preserve"> </w:t>
      </w:r>
      <w:r w:rsidRPr="00730F5F">
        <w:t xml:space="preserve">had fewer options </w:t>
      </w:r>
      <w:r>
        <w:t xml:space="preserve">of </w:t>
      </w:r>
      <w:r w:rsidRPr="00730F5F">
        <w:t>quiet and green</w:t>
      </w:r>
      <w:r>
        <w:t xml:space="preserve"> RLs</w:t>
      </w:r>
      <w:r w:rsidRPr="00730F5F">
        <w:t xml:space="preserve"> in their immediate surroundings</w:t>
      </w:r>
      <w:r>
        <w:t>. Their restorative locations were, on average, noisier and contained a higher proportion of artificial surfaces, compared to</w:t>
      </w:r>
      <w:r w:rsidRPr="004356D7">
        <w:t xml:space="preserve"> </w:t>
      </w:r>
      <w:r>
        <w:t>those</w:t>
      </w:r>
      <w:r w:rsidRPr="004356D7">
        <w:t xml:space="preserve"> </w:t>
      </w:r>
      <w:r>
        <w:t xml:space="preserve">of people </w:t>
      </w:r>
      <w:r w:rsidRPr="004356D7">
        <w:t>living at quieter places</w:t>
      </w:r>
      <w:r>
        <w:t xml:space="preserve">, where </w:t>
      </w:r>
      <w:proofErr w:type="spellStart"/>
      <w:r w:rsidRPr="004356D7">
        <w:t>L</w:t>
      </w:r>
      <w:r w:rsidRPr="004356D7">
        <w:rPr>
          <w:vertAlign w:val="subscript"/>
        </w:rPr>
        <w:t>day</w:t>
      </w:r>
      <w:proofErr w:type="spellEnd"/>
      <w:r w:rsidRPr="004356D7">
        <w:t xml:space="preserve"> </w:t>
      </w:r>
      <w:r>
        <w:t>&lt;=</w:t>
      </w:r>
      <w:r w:rsidRPr="004356D7">
        <w:t xml:space="preserve"> 55 dB (N1 and N2).</w:t>
      </w:r>
      <w:r>
        <w:t xml:space="preserve"> </w:t>
      </w:r>
      <w:r w:rsidRPr="004356D7">
        <w:t xml:space="preserve">People living </w:t>
      </w:r>
      <w:r>
        <w:t>in</w:t>
      </w:r>
      <w:r w:rsidRPr="004356D7">
        <w:t xml:space="preserve"> nois</w:t>
      </w:r>
      <w:r>
        <w:t>ier</w:t>
      </w:r>
      <w:r w:rsidRPr="004356D7">
        <w:t xml:space="preserve"> urban </w:t>
      </w:r>
      <w:r>
        <w:t>environments</w:t>
      </w:r>
      <w:r w:rsidRPr="004356D7">
        <w:t xml:space="preserve"> are </w:t>
      </w:r>
      <w:r>
        <w:t>clearly</w:t>
      </w:r>
      <w:r w:rsidRPr="004356D7">
        <w:t xml:space="preserve"> disadvantaged in terms of</w:t>
      </w:r>
      <w:r>
        <w:t xml:space="preserve"> access to</w:t>
      </w:r>
      <w:r w:rsidRPr="004356D7">
        <w:t xml:space="preserve"> green spaces with </w:t>
      </w:r>
      <w:r>
        <w:t>high acoustic</w:t>
      </w:r>
      <w:r w:rsidRPr="004356D7">
        <w:t xml:space="preserve"> quality. </w:t>
      </w:r>
      <w:r w:rsidRPr="00835521">
        <w:t>This disadvantage is further compounded by limited private outdoor space</w:t>
      </w:r>
      <w:r>
        <w:t>:</w:t>
      </w:r>
      <w:r w:rsidRPr="004356D7">
        <w:t xml:space="preserve"> every fifth </w:t>
      </w:r>
      <w:r w:rsidRPr="00835521">
        <w:t>respondent in the N3 group</w:t>
      </w:r>
      <w:r>
        <w:t xml:space="preserve"> </w:t>
      </w:r>
      <w:r w:rsidRPr="00835521">
        <w:t>lacked access to</w:t>
      </w:r>
      <w:r w:rsidRPr="00835521" w:rsidDel="00835521">
        <w:t xml:space="preserve"> </w:t>
      </w:r>
      <w:r w:rsidRPr="004356D7">
        <w:t xml:space="preserve">a private </w:t>
      </w:r>
      <w:r w:rsidRPr="004356D7">
        <w:t>garden or balcony (</w:t>
      </w:r>
      <w:r w:rsidRPr="00D22FF7">
        <w:rPr>
          <w:highlight w:val="lightGray"/>
        </w:rPr>
        <w:t>Table 3</w:t>
      </w:r>
      <w:r w:rsidRPr="004356D7">
        <w:t>)</w:t>
      </w:r>
      <w:r>
        <w:t>, what makes</w:t>
      </w:r>
      <w:r w:rsidRPr="004356D7">
        <w:t xml:space="preserve"> public green spaces </w:t>
      </w:r>
      <w:r w:rsidRPr="00C30C2C">
        <w:t>especially vital for their everyday restoration</w:t>
      </w:r>
      <w:r>
        <w:t xml:space="preserve">. </w:t>
      </w:r>
      <w:r w:rsidRPr="009E3B68">
        <w:t>These findings suggest that people living in more urbanised or noise-exposed environments face structural limitations in accessing restorative green spaces</w:t>
      </w:r>
      <w:r>
        <w:t>, although</w:t>
      </w:r>
      <w:r w:rsidRPr="009E3B68">
        <w:t xml:space="preserve"> </w:t>
      </w:r>
      <w:r>
        <w:t>they</w:t>
      </w:r>
      <w:r w:rsidRPr="009E3B68">
        <w:t xml:space="preserve"> might benefit most from access to quiet green spaces.</w:t>
      </w:r>
      <w:r>
        <w:t xml:space="preserve"> </w:t>
      </w:r>
    </w:p>
    <w:p w:rsidR="00E75187" w:rsidP="009F21C4" w:rsidRDefault="00E75187" w14:paraId="0271FCB2" w14:textId="2EDB303B">
      <w:r w:rsidRPr="009C6DE1">
        <w:t>Topography revealed to play a role in the traffic noise level at the restorative location, as RLs in the Italian part of Switzerland</w:t>
      </w:r>
      <w:r w:rsidRPr="009C6DE1" w:rsidR="00D041AD">
        <w:t xml:space="preserve"> (an Alpine valley) were noisier than in the other language regions. </w:t>
      </w:r>
      <w:r w:rsidRPr="009C6DE1" w:rsidR="005F3F83">
        <w:t>It should be considered that the slopes of large Alpine valleys with transit routes at their bottoms may suffer from noise pollution which might impair their restorative and touristic qualities.</w:t>
      </w:r>
    </w:p>
    <w:p w:rsidR="009F21C4" w:rsidP="009F21C4" w:rsidRDefault="009F21C4" w14:paraId="56C590A8" w14:textId="77777777"/>
    <w:p w:rsidRPr="00B649AA" w:rsidR="009F21C4" w:rsidP="009F21C4" w:rsidRDefault="009F21C4" w14:paraId="744B6EB2" w14:textId="1815DECF">
      <w:pPr>
        <w:pStyle w:val="berschrift3"/>
      </w:pPr>
      <w:r>
        <w:t xml:space="preserve">4.3 </w:t>
      </w:r>
      <w:r w:rsidRPr="00C30C2C">
        <w:t xml:space="preserve">RQ2: </w:t>
      </w:r>
      <w:r>
        <w:t>T</w:t>
      </w:r>
      <w:r w:rsidRPr="00B649AA">
        <w:t xml:space="preserve">he </w:t>
      </w:r>
      <w:r>
        <w:t>influence</w:t>
      </w:r>
      <w:r w:rsidRPr="00B649AA">
        <w:t xml:space="preserve"> of </w:t>
      </w:r>
      <w:r>
        <w:t>road traffic noise on p</w:t>
      </w:r>
      <w:r w:rsidRPr="00C30C2C">
        <w:t>erceived restorativeness</w:t>
      </w:r>
      <w:r w:rsidR="00414C64">
        <w:t xml:space="preserve"> and</w:t>
      </w:r>
      <w:r w:rsidRPr="00C30C2C">
        <w:t xml:space="preserve"> </w:t>
      </w:r>
      <w:r w:rsidRPr="00B649AA">
        <w:t xml:space="preserve">soundscape </w:t>
      </w:r>
    </w:p>
    <w:p w:rsidRPr="004356D7" w:rsidR="009F21C4" w:rsidP="009F21C4" w:rsidRDefault="009F21C4" w14:paraId="0CE29190" w14:textId="19CA7F61">
      <w:r w:rsidRPr="004356D7">
        <w:t xml:space="preserve">Our results </w:t>
      </w:r>
      <w:r>
        <w:t>show</w:t>
      </w:r>
      <w:r w:rsidRPr="004356D7">
        <w:t xml:space="preserve"> that</w:t>
      </w:r>
      <w:r>
        <w:t xml:space="preserve"> d</w:t>
      </w:r>
      <w:r w:rsidRPr="004356D7">
        <w:t xml:space="preserve">espite the differences in the physical properties of the </w:t>
      </w:r>
      <w:r w:rsidRPr="002E07C5">
        <w:t xml:space="preserve">restorative locations </w:t>
      </w:r>
      <w:r>
        <w:t>people assess</w:t>
      </w:r>
      <w:r w:rsidRPr="002E07C5">
        <w:t xml:space="preserve"> their RLs </w:t>
      </w:r>
      <w:r>
        <w:t xml:space="preserve">very positive across all </w:t>
      </w:r>
      <w:r w:rsidRPr="00AB46C4">
        <w:t>dimensions of the Perceived Restorativeness Scale (PRS)</w:t>
      </w:r>
      <w:r w:rsidRPr="002E07C5">
        <w:t>,</w:t>
      </w:r>
      <w:r>
        <w:t xml:space="preserve"> independently of how noisy the </w:t>
      </w:r>
      <w:r w:rsidRPr="002E07C5">
        <w:t xml:space="preserve">restorative </w:t>
      </w:r>
      <w:r>
        <w:t xml:space="preserve">and home environments are. The rather small differences between PRS ratings might be due to the fact that the restorative locations in our case did not show fundamental differences in their geospatial characteristics, whereas other studies </w:t>
      </w:r>
      <w:r w:rsidRPr="002F00E9">
        <w:t>focus</w:t>
      </w:r>
      <w:r>
        <w:t>ed</w:t>
      </w:r>
      <w:r w:rsidRPr="002F00E9">
        <w:t xml:space="preserve"> on broad land use categories: natural, urban, and urban green settings </w:t>
      </w:r>
      <w:r w:rsidRPr="002F00E9">
        <w:fldChar w:fldCharType="begin" w:fldLock="1"/>
      </w:r>
      <w:r w:rsidRPr="002F00E9">
        <w:instrText>ADDIN CSL_CITATION {"citationItems":[{"id":"ITEM-1","itemData":{"DOI":"10.1093/heapro/daq007","ISSN":"09574824","PMID":"20176589","abstract":"The study investigated restorative experiences in relation to respondents' everyday favorite places and analysed the associations between the use of favorite places, restorative experiences, their determinants and aspects of self-rated health. A simple random sample of 1273 inhabitants, aged between 15 and 75 years, of two major cities in Finland (Helsinki and Tampere) completed a postal questionnaire. A subsample of the answers from inhabitants with a self-reported distance from home to a favorite place of 15 km or less (n = 1089) was analysed. Restorative experiences in favorite exercise and activity outdoor areas, waterside environments and extensively managed natural settings (mainly urban woodlands) were stronger than in favorite places in built urban settings or green spaces in urban settings (mostly parks). The results revealed a link between the need for restoration (worries and stress), the use of environmental self-regulation strategies (favorite places) and restorative outcomes. The more worries about money and work (during the last month) a person had, the more stressed a person had felt during the last year, the less energetic s/he had felt, the lower was the number of visits to the favorite place (during the last 6 months) and the lower the typical level of restorative experiences. Inconsistently, the direct path suggested that the more worries about money and work, the higher the typical level of restorative experiences. The findings increase knowledge of health-enhancing environments and have implications for stress and work recovery research. © 2010 The Author. Published by Oxford University Press. All rights reserved.","author":[{"dropping-particle":"","family":"Korpela","given":"Kalevi M.","non-dropping-particle":"","parse-names":false,"suffix":""},{"dropping-particle":"","family":"Ylén","given":"Matti","non-dropping-particle":"","parse-names":false,"suffix":""},{"dropping-particle":"","family":"Tyrväinen","given":"Liisa","non-dropping-particle":"","parse-names":false,"suffix":""},{"dropping-particle":"","family":"Silvennoinen","given":"Harri","non-dropping-particle":"","parse-names":false,"suffix":""}],"container-title":"Health Promotion International","id":"ITEM-1","issue":"2","issued":{"date-parts":[["2010"]]},"page":"200-209","title":"Favorite green, waterside and urban environments, restorative experiences and perceived health in Finland","type":"article-journal","volume":"25"},"uris":["http://www.mendeley.com/documents/?uuid=554361e0-9713-4029-9ccd-86b0c5eda8da"]},{"id":"ITEM-2","itemData":{"DOI":"10.1016/j.healthplace.2007.10.008","ISSN":"13538292","PMID":"18037332","abstract":"The study was based on the answers to a mailed questionnaire of a simple random sample of respondents from two cities (Helsinki, Tampere) in Finland. Ten determinants of restorative experiences in favorite places (≤15 km from home; n=1089) were effective. These determinants included \"immediate\" use of the favorite place (duration and frequency), personal background of nature experiences (nature orientedness, nature hobbies, childhood nature experiences), and situational factors in life, which were related to stress (hassles at work and with money, satisfaction with life) and to social relations (uplifts of social relations, visiting alone vs. in company). Different variables were associated with restorative experiences in different favorite settings (extensively managed nature areas, built-up green spaces, waterside environments, exercise and activity/hobby areas, and indoor and outdoor urban areas). The concept of \"favorite place prescriptions\" is introduced as an analogy to \"exercise prescriptions\" in primary healthcare. © 2007 Elsevier Ltd. All rights reserved.","author":[{"dropping-particle":"","family":"Korpela","given":"Kalevi M.","non-dropping-particle":"","parse-names":false,"suffix":""},{"dropping-particle":"","family":"Ylén","given":"Matti","non-dropping-particle":"","parse-names":false,"suffix":""},{"dropping-particle":"","family":"Tyrväinen","given":"Liisa","non-dropping-particle":"","parse-names":false,"suffix":""},{"dropping-particle":"","family":"Silvennoinen","given":"Harri","non-dropping-particle":"","parse-names":false,"suffix":""}],"container-title":"Health and Place","id":"ITEM-2","issue":"4","issued":{"date-parts":[["2008"]]},"page":"636-652","title":"Determinants of restorative experiences in everyday favorite places","type":"article-journal","volume":"14"},"uris":["http://www.mendeley.com/documents/?uuid=bbb878e6-f8b0-4c4b-9445-d4ce3d2e29e6"]},{"id":"ITEM-3","itemData":{"DOI":"10.1016/j.jenvp.2013.12.005","ISSN":"02724944","abstract":"This study investigated the psychological (perceived restorativeness, subjective vitality, mood, creativity) and physiological (salivary cortisol concentration) effects of short-term visits to urban nature environments. Seventy-seven participants visited three different types of urban areas; a built-up city centre (as a control environment), an urban park, and urban woodland located in Helsinki, the capital of Finland. Our results show that the large urban park and extensively managed urban woodland had almost the same positive influence, but the overall perceived restorativeness was higher in the woodland after the experiment. The findings suggest that even short-term visits to nature areas have positive effects on perceived stress relief compared to built-up environment. The salivary cortisol level decreased in a similar fashion in all three urban environments during the experiment. The relations between psychological measures and physiological measures, as well as the influence of nature exposure on different groups of people, need to be studied further. © 2013 Elsevier Ltd.","author":[{"dropping-particle":"","family":"Tyrväinen","given":"Liisa","non-dropping-particle":"","parse-names":false,"suffix":""},{"dropping-particle":"","family":"Ojala","given":"Ann","non-dropping-particle":"","parse-names":false,"suffix":""},{"dropping-particle":"","family":"Korpela","given":"Kalevi","non-dropping-particle":"","parse-names":false,"suffix":""},{"dropping-particle":"","family":"Lanki","given":"Timo","non-dropping-particle":"","parse-names":false,"suffix":""},{"dropping-particle":"","family":"Tsunetsugu","given":"Yuko","non-dropping-particle":"","parse-names":false,"suffix":""},{"dropping-particle":"","family":"Kagawa","given":"Takahide","non-dropping-particle":"","parse-names":false,"suffix":""}],"container-title":"Journal of Environmental Psychology","id":"ITEM-3","issued":{"date-parts":[["2014"]]},"page":"1-9","publisher":"Elsevier Ltd","title":"The influence of urban green environments on stress relief measures: A field experiment","type":"article-journal","volume":"38"},"uris":["http://www.mendeley.com/documents/?uuid=f9869aea-3ff9-4816-80b4-7842d3250a75"]},{"id":"ITEM-4","itemData":{"DOI":"10.1177/1178630218812805","ISBN":"1178630218","ISSN":"11786302","abstract":"Background: Stress poses a major issue in our modern society, making restoration an important research focus. Restoration likelihood has mostly been observed in nature, which was compared with urban environments that have little restorative potential, eg, industrial areas. However, many people reside in and need to find restoration in cities. The main aim of this review is to summarize research that has focused on investigating restoration possibilities in urban environments and the environmental elements interacting with the restoration likelihood of an urban environment. Method: This review focuses on studies addressing the topic of restoration possibilities in urban settings in built and human-made natural urban environments. The studies were searched via Google Scholar, PsycINFO, PsycARTICLES, and PSYNDEX. All studies concerned with restoration in urban environments were included. However, studies concerned with nonoriginal data, solely investigating effects of natural environments or treating urban environments as a control for restoration in nature, were excluded from the review. Overall, 39 studies corresponded to the criteria and were included. Results: Natural elements in urban environments have a restorative potential and can increase the restorativeness of urban settings. Furthermore, built urban environments vary in their restorative potential, but promising results have been uncovered as well. Architectural elements, cultural, and leisure areas had a restorative value, whereas the findings on streets and residential areas differ. In sum, many urban locations can have restorative effects, but these effects may be influenced by factors such as cultural background, age, social components, and individual dispositions. Discussion: Certain urban environments hold a restorative potential. However, the literature on restoration in urban environments is still quite scarce and therefore has been of little practical use. Even though applying the findings to real-life environments is desirable, it might prove difficult, considering the overall sparse evidence. More research on the predictors of restoration likelihood (eg, social factors), generational and cultural differences, and comparisons between natural and urban environments is recommended.","author":[{"dropping-particle":"","family":"Weber","given":"Anke Maria","non-dropping-particle":"","parse-names":false,"suffix":""},{"dropping-particle":"","family":"Trojan","given":"Jörg","non-dropping-particle":"","parse-names":false,"suffix":""}],"container-title":"Environmental Health Insights","id":"ITEM-4","issued":{"date-parts":[["2018"]]},"title":"The Restorative Value of the Urban Environment: A Systematic Review of the Existing Literature","type":"article-journal","volume":"12"},"uris":["http://www.mendeley.com/documents/?uuid=cd56a55d-66e3-4446-a7e0-9c2f6eecc7df"]},{"id":"ITEM-5","itemData":{"DOI":"10.1080/02815739708730435","ISSN":"02815737","abstract":"Restorative environments help renew psychological resources depleted in environments that do not fully support intended functions. The design of restorative environments can be aided and underlying theory elaborated with a means for measuring psychological factors thought to work in restorative experiences. This paper reports on four studies carried out to develop such a measure, the Perceived Restorativeness Scale (PRS). Each study employed several strategies for assessing reliability and validity. Factor analysis was used to examine the stability of the measure's factor structure across different sites and studies. To assess criterion, convergent, and discriminant validities, measures of emotional states and other environmental qualities were also completed for each site. The sites selected for evaluation differed on theoretically relevant dimensions (natural‐urban; outdoor‐indoor), enabling checks on the PRS's sensitivity to meaningful differences among environments. The results were consistent across the studies, which also involved different subject populations (American, Swedish, Finnish) and presentation modes (on‐site, video, photographic slides). Although the factor analytic results introduce some interpretive qualifications, substantial validity coefficients and sensitivity to meaningful differences between sites speak to the utility of the measure. © 1997 Taylor &amp; Francis Group, LLC.","author":[{"dropping-particle":"","family":"Hartig","given":"Terry","non-dropping-particle":"","parse-names":false,"suffix":""},{"dropping-particle":"","family":"Korpela","given":"Kalevi","non-dropping-particle":"","parse-names":false,"suffix":""},{"dropping-particle":"","family":"Evans","given":"Gary W.","non-dropping-particle":"","parse-names":false,"suffix":""},{"dropping-particle":"","family":"Gärling","given":"Tommy","non-dropping-particle":"","parse-names":false,"suffix":""}],"container-title":"Scandinavian Housing and Planning Research","id":"ITEM-5","issue":"4","issued":{"date-parts":[["1997"]]},"page":"175-194","title":"A measure of restorative quality in environments","type":"article-journal","volume":"14"},"uris":["http://www.mendeley.com/documents/?uuid=3cf9d1a5-6c5d-4cab-af8e-56fd6e5fd73d"]}],"mendeley":{"formattedCitation":"(Hartig, Korpela, Evans, &amp; Gärling, 1997; Korpela et al., 2008, 2010; Tyrväinen et al., 2014; Weber &amp; Trojan, 2018)","plainTextFormattedCitation":"(Hartig, Korpela, Evans, &amp; Gärling, 1997; Korpela et al., 2008, 2010; Tyrväinen et al., 2014; Weber &amp; Trojan, 2018)","previouslyFormattedCitation":"(Hartig, Korpela, Evans, &amp; Gärling, 1997; Korpela et al., 2008, 2010; Tyrväinen et al., 2014; Weber &amp; Trojan, 2018)"},"properties":{"noteIndex":0},"schema":"https://github.com/citation-style-language/schema/raw/master/csl-citation.json"}</w:instrText>
      </w:r>
      <w:r w:rsidRPr="002F00E9">
        <w:fldChar w:fldCharType="separate"/>
      </w:r>
      <w:r w:rsidRPr="002F00E9">
        <w:rPr>
          <w:noProof/>
        </w:rPr>
        <w:t>(Hartig, Korpela, Evans, &amp; Gärling, 1997; Korpela et al., 2008, 2010; Tyrväinen et al., 2014; Weber &amp; Trojan, 2018)</w:t>
      </w:r>
      <w:r w:rsidRPr="002F00E9">
        <w:fldChar w:fldCharType="end"/>
      </w:r>
      <w:r>
        <w:t xml:space="preserve">. The high PRS ratings </w:t>
      </w:r>
      <w:r w:rsidRPr="002E07C5">
        <w:t>suggest that individuals can experience restoration even in more urbani</w:t>
      </w:r>
      <w:r>
        <w:t>s</w:t>
      </w:r>
      <w:r w:rsidRPr="002E07C5">
        <w:t>ed or noisier settings</w:t>
      </w:r>
      <w:r>
        <w:t>,</w:t>
      </w:r>
      <w:r w:rsidRPr="002E07C5">
        <w:t xml:space="preserve"> </w:t>
      </w:r>
      <w:r w:rsidRPr="00317C9F">
        <w:rPr>
          <w:shd w:val="clear" w:color="auto" w:fill="FAFAFA"/>
        </w:rPr>
        <w:t>possibly due to the intentional nature of the visit</w:t>
      </w:r>
      <w:r>
        <w:rPr>
          <w:shd w:val="clear" w:color="auto" w:fill="FAFAFA"/>
        </w:rPr>
        <w:t xml:space="preserve"> or </w:t>
      </w:r>
      <w:r w:rsidR="00B83457">
        <w:rPr>
          <w:shd w:val="clear" w:color="auto" w:fill="FAFAFA"/>
        </w:rPr>
        <w:t xml:space="preserve">to </w:t>
      </w:r>
      <w:r>
        <w:rPr>
          <w:shd w:val="clear" w:color="auto" w:fill="FAFAFA"/>
        </w:rPr>
        <w:t xml:space="preserve">performing a physical activity, </w:t>
      </w:r>
      <w:r w:rsidRPr="004356D7">
        <w:t xml:space="preserve">which fosters mental restoration (Ryan et al., 2010; </w:t>
      </w:r>
      <w:proofErr w:type="spellStart"/>
      <w:r w:rsidRPr="004356D7">
        <w:t>Fuegen</w:t>
      </w:r>
      <w:proofErr w:type="spellEnd"/>
      <w:r w:rsidRPr="004356D7">
        <w:t xml:space="preserve"> and </w:t>
      </w:r>
      <w:proofErr w:type="spellStart"/>
      <w:r w:rsidRPr="004356D7">
        <w:t>Breitenbecher</w:t>
      </w:r>
      <w:proofErr w:type="spellEnd"/>
      <w:r w:rsidRPr="004356D7">
        <w:t xml:space="preserve">, 2018). However, </w:t>
      </w:r>
      <w:r w:rsidRPr="002E07C5">
        <w:t xml:space="preserve">a slight decline in </w:t>
      </w:r>
      <w:r>
        <w:t>these ratings (</w:t>
      </w:r>
      <w:r w:rsidRPr="002E07C5">
        <w:t>particularly in the dimensions of fascination</w:t>
      </w:r>
      <w:r>
        <w:t>, being away</w:t>
      </w:r>
      <w:r w:rsidRPr="002E07C5">
        <w:t xml:space="preserve"> and extent-scope</w:t>
      </w:r>
      <w:r>
        <w:t>)</w:t>
      </w:r>
      <w:r w:rsidRPr="002E07C5">
        <w:t xml:space="preserve"> observed with increasing noise levels indicat</w:t>
      </w:r>
      <w:r>
        <w:t>e</w:t>
      </w:r>
      <w:r w:rsidR="008445E4">
        <w:t>s</w:t>
      </w:r>
      <w:r w:rsidRPr="002E07C5">
        <w:t xml:space="preserve"> that </w:t>
      </w:r>
      <w:r>
        <w:t xml:space="preserve">road </w:t>
      </w:r>
      <w:r w:rsidRPr="002E07C5">
        <w:t>traffic noise may subtly impair the restorative experience</w:t>
      </w:r>
      <w:r>
        <w:t>,</w:t>
      </w:r>
      <w:r w:rsidRPr="004356D7">
        <w:t xml:space="preserve"> which is </w:t>
      </w:r>
      <w:r>
        <w:t xml:space="preserve">consistent </w:t>
      </w:r>
      <w:r w:rsidRPr="004356D7">
        <w:t xml:space="preserve">with </w:t>
      </w:r>
      <w:r>
        <w:t>findings from</w:t>
      </w:r>
      <w:r w:rsidRPr="004356D7">
        <w:t xml:space="preserve"> surveys and soundwalks in an urban park in Norway (Evensen et al., 2016).</w:t>
      </w:r>
      <w:r>
        <w:t xml:space="preserve"> </w:t>
      </w:r>
      <w:r w:rsidRPr="004356D7">
        <w:t xml:space="preserve">This </w:t>
      </w:r>
      <w:r>
        <w:t>is noteworthy, as</w:t>
      </w:r>
      <w:r w:rsidRPr="004356D7">
        <w:t xml:space="preserve"> soundscape quality </w:t>
      </w:r>
      <w:r>
        <w:t xml:space="preserve">has been shown to </w:t>
      </w:r>
      <w:r w:rsidRPr="004356D7">
        <w:t>affect physiological restoration</w:t>
      </w:r>
      <w:r>
        <w:t>, including</w:t>
      </w:r>
      <w:r w:rsidRPr="004356D7">
        <w:t xml:space="preserve"> heart rate and skin conductance</w:t>
      </w:r>
      <w:r>
        <w:t xml:space="preserve"> (</w:t>
      </w:r>
      <w:r w:rsidRPr="004356D7">
        <w:t>Medvedev et al.</w:t>
      </w:r>
      <w:r>
        <w:t xml:space="preserve">, </w:t>
      </w:r>
      <w:r w:rsidRPr="004356D7">
        <w:t>2015).</w:t>
      </w:r>
    </w:p>
    <w:p w:rsidR="009F21C4" w:rsidP="009F21C4" w:rsidRDefault="009F21C4" w14:paraId="1E1CC670" w14:textId="1A11668C">
      <w:r>
        <w:t>Overall, soundscapes were rated positively, with natural sounds such as birdsong, wind, and water dominating the acoustic environment. However, our results indicate that road traffic</w:t>
      </w:r>
      <w:r w:rsidRPr="004356D7">
        <w:t xml:space="preserve"> noise at places of restoration ha</w:t>
      </w:r>
      <w:r>
        <w:t>s</w:t>
      </w:r>
      <w:r w:rsidRPr="004356D7">
        <w:t xml:space="preserve"> a direct </w:t>
      </w:r>
      <w:r>
        <w:t xml:space="preserve">and measurable impact </w:t>
      </w:r>
      <w:r w:rsidRPr="004356D7">
        <w:t>on perceived soundscape quality.</w:t>
      </w:r>
      <w:r>
        <w:t xml:space="preserve"> Respondents exposed to higher noise levels reported lower scores for positive soundscape attributes and higher scores for negative ones, including loudness and traffic noise. Notably, at restorative locations with </w:t>
      </w:r>
      <w:proofErr w:type="spellStart"/>
      <w:r w:rsidRPr="004356D7">
        <w:t>L</w:t>
      </w:r>
      <w:r w:rsidRPr="004356D7">
        <w:rPr>
          <w:vertAlign w:val="subscript"/>
        </w:rPr>
        <w:t>da</w:t>
      </w:r>
      <w:r>
        <w:rPr>
          <w:vertAlign w:val="subscript"/>
        </w:rPr>
        <w:t>y</w:t>
      </w:r>
      <w:proofErr w:type="spellEnd"/>
      <w:r>
        <w:rPr>
          <w:vertAlign w:val="subscript"/>
        </w:rPr>
        <w:t xml:space="preserve"> </w:t>
      </w:r>
      <w:r>
        <w:t xml:space="preserve">&gt; 55 dB the percentage of visitors rating the soundscape as “rather good” or “very good” </w:t>
      </w:r>
      <w:r>
        <w:t>dropped to 73%. This is below</w:t>
      </w:r>
      <w:r w:rsidRPr="001453F4">
        <w:t xml:space="preserve"> the Swedish Environment Agency’s (2005) target that at least 80% of visitors to nearby recreational areas in urban settings should assess soundscape quality as good. Furthermore, our results align with the recommendation by Nilsson and Berglund (2006) that traffic noise level (</w:t>
      </w:r>
      <w:proofErr w:type="spellStart"/>
      <w:r w:rsidRPr="001453F4">
        <w:t>L</w:t>
      </w:r>
      <w:r w:rsidRPr="001453F4">
        <w:rPr>
          <w:vertAlign w:val="subscript"/>
        </w:rPr>
        <w:t>day</w:t>
      </w:r>
      <w:proofErr w:type="spellEnd"/>
      <w:r w:rsidRPr="001453F4">
        <w:t>) in urban parks should not exceed 50 dB to preserve soundscape quality. Similarly, they corroborate the European</w:t>
      </w:r>
      <w:r>
        <w:t xml:space="preserve"> Environment Agency’s (EEA, 2014)</w:t>
      </w:r>
      <w:r w:rsidRPr="004356D7">
        <w:t xml:space="preserve"> “Good practice guide on quiet areas” that recommends </w:t>
      </w:r>
      <w:r>
        <w:t xml:space="preserve">maintaining </w:t>
      </w:r>
      <w:r w:rsidRPr="004356D7">
        <w:t>noise levels (</w:t>
      </w:r>
      <w:proofErr w:type="spellStart"/>
      <w:r w:rsidRPr="004356D7">
        <w:t>L</w:t>
      </w:r>
      <w:r w:rsidRPr="004356D7">
        <w:rPr>
          <w:vertAlign w:val="subscript"/>
        </w:rPr>
        <w:t>day</w:t>
      </w:r>
      <w:proofErr w:type="spellEnd"/>
      <w:r w:rsidRPr="004356D7">
        <w:t>) below 55 dB</w:t>
      </w:r>
      <w:r w:rsidRPr="002976BB">
        <w:t xml:space="preserve"> </w:t>
      </w:r>
      <w:r>
        <w:t>in such environments</w:t>
      </w:r>
      <w:r w:rsidRPr="004356D7">
        <w:t xml:space="preserve">. </w:t>
      </w:r>
      <w:r>
        <w:t>Collectively, these findings underscore the importance of managing traffic noise in restorative spaces to safeguard their acoustic and experiential quality.</w:t>
      </w:r>
    </w:p>
    <w:p w:rsidR="009F21C4" w:rsidP="009F21C4" w:rsidRDefault="009F21C4" w14:paraId="50F57B19" w14:textId="77777777"/>
    <w:p w:rsidRPr="005369FA" w:rsidR="009F21C4" w:rsidP="009F21C4" w:rsidRDefault="009F21C4" w14:paraId="748041B3" w14:textId="77777777">
      <w:pPr>
        <w:pStyle w:val="berschrift3"/>
      </w:pPr>
      <w:r w:rsidRPr="005369FA">
        <w:t>4.4 RQ3: Predicting perceived restorativeness from geodata and perceptual variables</w:t>
      </w:r>
    </w:p>
    <w:p w:rsidR="009F21C4" w:rsidP="009F21C4" w:rsidRDefault="009F21C4" w14:paraId="77656523" w14:textId="42ED0FD6">
      <w:r w:rsidRPr="004B1895">
        <w:t>Our models predicted perceived restorativeness (PRS) with up to 25% of explained variance</w:t>
      </w:r>
      <w:r>
        <w:t>;</w:t>
      </w:r>
      <w:r w:rsidRPr="004B1895">
        <w:t xml:space="preserve"> </w:t>
      </w:r>
      <w:r>
        <w:t>a</w:t>
      </w:r>
      <w:r w:rsidRPr="00F722AE">
        <w:t xml:space="preserve"> level </w:t>
      </w:r>
      <w:r>
        <w:t>that</w:t>
      </w:r>
      <w:r w:rsidRPr="0018078D">
        <w:t xml:space="preserve"> is</w:t>
      </w:r>
      <w:r>
        <w:t xml:space="preserve"> consistent </w:t>
      </w:r>
      <w:r w:rsidRPr="0018078D">
        <w:t>with similar studies predict</w:t>
      </w:r>
      <w:r>
        <w:t>ing</w:t>
      </w:r>
      <w:r w:rsidRPr="0018078D">
        <w:t xml:space="preserve"> restoration outcomes </w:t>
      </w:r>
      <w:r w:rsidRPr="00F722AE">
        <w:t>or landscape preferences</w:t>
      </w:r>
      <w:r w:rsidRPr="0018078D" w:rsidDel="00F722AE">
        <w:t xml:space="preserve"> </w:t>
      </w:r>
      <w:r w:rsidRPr="0018078D">
        <w:t>(</w:t>
      </w:r>
      <w:proofErr w:type="spellStart"/>
      <w:r w:rsidRPr="0018078D">
        <w:t>Hegetschweiler</w:t>
      </w:r>
      <w:proofErr w:type="spellEnd"/>
      <w:r w:rsidRPr="0018078D">
        <w:t xml:space="preserve"> et al., 2020; Sella et al., 2023). </w:t>
      </w:r>
      <w:r w:rsidRPr="00F722AE">
        <w:t>However, it also highlights the complexity of restorative experiences, which are likely influenced by</w:t>
      </w:r>
      <w:r w:rsidRPr="00F722AE" w:rsidDel="00F722AE">
        <w:t xml:space="preserve"> </w:t>
      </w:r>
      <w:r w:rsidRPr="0018078D">
        <w:t>personal</w:t>
      </w:r>
      <w:r>
        <w:t xml:space="preserve">, </w:t>
      </w:r>
      <w:r w:rsidRPr="00F722AE">
        <w:t>situational, and contextual</w:t>
      </w:r>
      <w:r w:rsidRPr="0018078D">
        <w:t xml:space="preserve"> factors </w:t>
      </w:r>
      <w:r w:rsidRPr="00411FA7">
        <w:t xml:space="preserve">that are difficult to capture through geodata and standardised questionnaires. </w:t>
      </w:r>
      <w:r w:rsidRPr="00CE5775">
        <w:t>Our findings align with the concept of “tranquil places” proposed by Pheasant et al. (2009; 2010), where harmony between sensory inputs and the occurrence of natural and cultural landscape features fosters restoration.</w:t>
      </w:r>
      <w:r w:rsidRPr="00F722AE">
        <w:t xml:space="preserve"> </w:t>
      </w:r>
    </w:p>
    <w:p w:rsidR="009F21C4" w:rsidP="009F21C4" w:rsidRDefault="009F21C4" w14:paraId="07E5EC53" w14:textId="77777777">
      <w:r>
        <w:t>Notably</w:t>
      </w:r>
      <w:r w:rsidRPr="00F722AE">
        <w:t>, perceptual variables</w:t>
      </w:r>
      <w:r>
        <w:t xml:space="preserve"> (mediators) </w:t>
      </w:r>
      <w:r w:rsidRPr="00F722AE">
        <w:t>were the strongest predictors of PRS, support</w:t>
      </w:r>
      <w:r>
        <w:t>ing</w:t>
      </w:r>
      <w:r w:rsidRPr="00F722AE">
        <w:t xml:space="preserve"> the </w:t>
      </w:r>
      <w:r>
        <w:t>concept</w:t>
      </w:r>
      <w:r w:rsidRPr="00F722AE">
        <w:t xml:space="preserve"> that subjective environmental experiences mediate the relationship between physical characteristics and perceived restorativeness</w:t>
      </w:r>
      <w:r>
        <w:t xml:space="preserve"> (Hunziker et al., 2007)</w:t>
      </w:r>
      <w:r w:rsidRPr="00F722AE">
        <w:t xml:space="preserve">. </w:t>
      </w:r>
      <w:r>
        <w:t>In addition to the more general perceptions of feeling of being in nature and overall soundscape quality, the sensory experiences had a strong influence on perceived restorativeness, as other authors also found for perceived restorativeness of forests (Chiang, 2023; Wei and Hou, 2023).</w:t>
      </w:r>
    </w:p>
    <w:p w:rsidR="009F21C4" w:rsidP="009F21C4" w:rsidRDefault="009F21C4" w14:paraId="1AA7E254" w14:textId="77777777">
      <w:r w:rsidRPr="00F722AE">
        <w:t xml:space="preserve">In contrast, geodata alone had limited predictive power, except for a small contribution of NDVI (greenness) to fascination and </w:t>
      </w:r>
      <w:r>
        <w:t>extent-</w:t>
      </w:r>
      <w:r w:rsidRPr="00F722AE">
        <w:t>scope dimensions.</w:t>
      </w:r>
      <w:r>
        <w:t xml:space="preserve"> </w:t>
      </w:r>
      <w:r w:rsidRPr="009150FC">
        <w:t>Interestingly, the relationship between NDVI and fascination was negative, which may seem counterintuitive. This could be explained by a bias toward forested areas with high NDVI values, which, while ecologically rich, may be perceived as dense or less visually open</w:t>
      </w:r>
      <w:r>
        <w:t xml:space="preserve"> </w:t>
      </w:r>
      <w:r w:rsidRPr="009150FC">
        <w:t>conditions that are less preferred according to evolutionary landscape preference theories (Kaplan &amp; Kaplan, 1989; Bourassa, 1991; Hunziker &amp; Kienast, 1999). These theories suggest that humans are more drawn to semi-open, savannah-like environments that offer both refuge and prospect.</w:t>
      </w:r>
    </w:p>
    <w:p w:rsidRPr="00D27E83" w:rsidR="009F21C4" w:rsidP="009F21C4" w:rsidRDefault="009F21C4" w14:paraId="35A27081" w14:textId="2897B6F1">
      <w:pPr>
        <w:rPr>
          <w:rFonts w:cstheme="minorHAnsi"/>
        </w:rPr>
      </w:pPr>
      <w:r>
        <w:t xml:space="preserve">While geodata had limited direct influence on PRS, they significantly affected the mediator variables. NDVI and the proportion of artificial surfaces were particularly influential on the feeling of being in nature and sensory perceptions. For example, NDVI had a strong positive effect on the feeling of being in nature, and this effect was even more pronounced in areas with a high share of artificial surfaces. This interaction suggests that greenness can compensate for </w:t>
      </w:r>
      <w:r w:rsidR="00DC653A">
        <w:t>sealed surfaces</w:t>
      </w:r>
      <w:r>
        <w:t xml:space="preserve">, enhancing the perceived naturalness of a place even in built-up environments. Similarly, road traffic noise at the RL was a strong negative predictor of overall soundscape quality, reinforcing the importance of managing noise levels in public green spaces. The significant influence of NDVI on many perceptual variables supports the studies relying on NDVI to investigate human–nature relationships </w:t>
      </w:r>
      <w:r w:rsidRPr="002F00E9">
        <w:fldChar w:fldCharType="begin" w:fldLock="1"/>
      </w:r>
      <w:r w:rsidRPr="002F00E9">
        <w:instrText>ADDIN CSL_CITATION {"citationItems":[{"id":"ITEM-1","itemData":{"DOI":"10.1016/j.ufug.2021.127105","ISSN":"16108167","abstract":"Public urban green spaces provide people with many benefits. Understanding the relationship between public urban green spaces’ characteristics and human well-being components may assist in future planning and design of these spaces. This study performed a systematic bibliographic review to analyse the relationships between green spaces' specific characteristics and human well-being components. The green spaces characteristics found in 153 articles were divided in four groups: structure, biodiversity, naturalness, and others; while dimensions of human well-being were divided into four groups: health, security, good social relations, and freedom of choice and action. The number of green spaces and their percentage of vegetation cover and size (structure category) improved human well-being, in all aspects, especially in health. Structure and biodiversity are the characteristics most highly rated in the literature. These green spaces’ biodiversity and naturalness contribute to human well-being through improvements in health (particularly mental health) and good social relations. The most frequently methods used to assess the relationship of public urban green spaces and human well-being are mainly oriented towards studying perception of the green space's users. This result highlights an opportunity to assess the congruence between methods evaluating perception and objective measurement. Our findings may provide tools for decision-makers to integrate green spaces into planning, identifying specific characteristics of public urban green spaces that promote human well-being and to face climate change.","author":[{"dropping-particle":"","family":"Reyes-Riveros","given":"Rosa","non-dropping-particle":"","parse-names":false,"suffix":""},{"dropping-particle":"","family":"Altamirano","given":"Adison","non-dropping-particle":"","parse-names":false,"suffix":""},{"dropping-particle":"","family":"La Barrera","given":"Francisco","non-dropping-particle":"De","parse-names":false,"suffix":""},{"dropping-particle":"","family":"Rozas-Vásquez","given":"Daniel","non-dropping-particle":"","parse-names":false,"suffix":""},{"dropping-particle":"","family":"Vieli","given":"Lorena","non-dropping-particle":"","parse-names":false,"suffix":""},{"dropping-particle":"","family":"Meli","given":"Paula","non-dropping-particle":"","parse-names":false,"suffix":""}],"container-title":"Urban Forestry and Urban Greening","id":"ITEM-1","issue":"September 2020","issued":{"date-parts":[["2021"]]},"title":"Linking public urban green spaces and human well-being: A systematic review","type":"article-journal","volume":"61"},"uris":["http://www.mendeley.com/documents/?uuid=7dbbef27-45be-4c19-8e17-fa5990cc7f3d"]},{"id":"ITEM-2","itemData":{"DOI":"10.3390/ijerph18084092","ISSN":"16604601","PMID":"33924490","abstract":"While many studies suggest evidence for the health benefits of nature, there is currently no standardized method to measure time spent in nature or nature contact, nor agreement on how best to define nature contact in research. The purpose of this review is to summarize how nature contact has been measured in recent health research and provide insight into current metrics of exposure to nature at individual and population scales. The most common methods include surrounding greenness, questionnaires, and global positioning systems (GPS) tracking. Several national-level surveys exist, though these are limited by their cross-sectional design, often measuring only a single component of time spent in nature, and poor links to measures of health. In future research, exposure assessment combining the quantifying (e.g., time spent in nature and frequency of visits to nature) and qualifying (e.g., greenness by the normalized difference of vegetation index (NDVI) and ratings on perception by individuals) aspects of current methods and leveraging innovative methods (e.g., experience sampling methods, ecological momentary assessment) will provide a more comprehensive understanding of the health effects of nature exposure and inform health policy and urban planning.","author":[{"dropping-particle":"","family":"Holland","given":"Isabel","non-dropping-particle":"","parse-names":false,"suffix":""},{"dropping-particle":"V.","family":"Deville","given":"Nicole","non-dropping-particle":"","parse-names":false,"suffix":""},{"dropping-particle":"","family":"Browning","given":"Matthew H.E.M.","non-dropping-particle":"","parse-names":false,"suffix":""},{"dropping-particle":"","family":"Buehler","given":"Ryan M.","non-dropping-particle":"","parse-names":false,"suffix":""},{"dropping-particle":"","family":"Hart","given":"Jaime E.","non-dropping-particle":"","parse-names":false,"suffix":""},{"dropping-particle":"","family":"Aaron Hipp","given":"J.","non-dropping-particle":"","parse-names":false,"suffix":""},{"dropping-particle":"","family":"Mitchell","given":"Richard","non-dropping-particle":"","parse-names":false,"suffix":""},{"dropping-particle":"","family":"Rakow","given":"Donald A.","non-dropping-particle":"","parse-names":false,"suffix":""},{"dropping-particle":"","family":"Schiff","given":"Jessica E.","non-dropping-particle":"","parse-names":false,"suffix":""},{"dropping-particle":"","family":"White","given":"Mathew P.","non-dropping-particle":"","parse-names":false,"suffix":""},{"dropping-particle":"","family":"Yin","given":"Jie","non-dropping-particle":"","parse-names":false,"suffix":""},{"dropping-particle":"","family":"James","given":"Peter","non-dropping-particle":"","parse-names":false,"suffix":""}],"container-title":"International Journal of Environmental Research and Public Health","id":"ITEM-2","issue":"8","issued":{"date-parts":[["2021"]]},"page":"1-15","title":"Measuring nature contact: A narrative review","type":"article-journal","volume":"18"},"uris":["http://www.mendeley.com/documents/?uuid=2375bf2c-b4e8-459d-8615-adc07ac68005"]}],"mendeley":{"formattedCitation":"(Holland et al., 2021; Reyes-Riveros et al., 2021)","plainTextFormattedCitation":"(Holland et al., 2021; Reyes-Riveros et al., 2021)","previouslyFormattedCitation":"(Holland et al., 2021; Reyes-Riveros et al., 2021)"},"properties":{"noteIndex":0},"schema":"https://github.com/citation-style-language/schema/raw/master/csl-citation.json"}</w:instrText>
      </w:r>
      <w:r w:rsidRPr="002F00E9">
        <w:fldChar w:fldCharType="separate"/>
      </w:r>
      <w:r w:rsidRPr="002F00E9">
        <w:rPr>
          <w:noProof/>
        </w:rPr>
        <w:t>(Holland et al., 2021; Reyes-Riveros et al., 2021)</w:t>
      </w:r>
      <w:r w:rsidRPr="002F00E9">
        <w:fldChar w:fldCharType="end"/>
      </w:r>
      <w:r>
        <w:t xml:space="preserve">. On the other hand, including </w:t>
      </w:r>
      <w:r w:rsidRPr="002F00E9">
        <w:t xml:space="preserve">additional physical and spatial variables </w:t>
      </w:r>
      <w:r>
        <w:t>(</w:t>
      </w:r>
      <w:r w:rsidRPr="002F00E9">
        <w:t>such as land cover</w:t>
      </w:r>
      <w:r>
        <w:t>,</w:t>
      </w:r>
      <w:r w:rsidRPr="002F00E9">
        <w:t xml:space="preserve"> heterogeneity, noise exposure</w:t>
      </w:r>
      <w:r>
        <w:t>) provides more detailed information about perceived characteristics of a place, and researchers make increasingly use of the a</w:t>
      </w:r>
      <w:r w:rsidRPr="002F00E9">
        <w:t xml:space="preserve">dvances in remote sensing and topographic data </w:t>
      </w:r>
      <w:r w:rsidRPr="00D27E83">
        <w:rPr>
          <w:rFonts w:cstheme="minorHAnsi"/>
        </w:rPr>
        <w:fldChar w:fldCharType="begin" w:fldLock="1"/>
      </w:r>
      <w:r w:rsidRPr="00D27E83">
        <w:rPr>
          <w:rFonts w:cstheme="minorHAnsi"/>
        </w:rPr>
        <w:instrText>ADDIN CSL_CITATION {"citationItems":[{"id":"ITEM-1","itemData":{"DOI":"10.1016/j.ecolind.2017.10.015","ISSN":"1470160X","abstract":"Engagement with the natural environment and public enjoyment of access to farmland and woodland often takes the form of outdoor recreation. Numerous studies on landscape preferences of outdoor recreation have focused on individual characteristics and attitudes of recreation users. Although the importance of differences in user groups has been acknowledged, a clear distinction of archetypical user groups has not yet been made. This study presents spatial maps of landscapes’ outdoor recreation potential throughout the EU based on the different landscape preferences of five archetypical outdoor recreation user groups. The resulting maps are based on spatial indicators for landscape characteristics identified through a literature review of landscape preferences and an expert workshop regarding the relative importance of those preferences. We find overlapping patterns of outdoor recreation potential for all user groups, as a result of similar preferences for elevation, cultural heritage and presence of specific flora and fauna. Areas with high recreation potential for multiple user groups are dominated by forest or mosaic land use and often concentrated in mountainous areas, showing the areas’ multifunctional potential. The developed maps provide a synthesis of available information and data on the differential preferences and patterns for outdoor recreation in the EU. The differentiation of user groups enables stakeholders at different levels to develop sustainable landscape management strategies targeted at the demand for and supply of outdoor recreation opportunities.","author":[{"dropping-particle":"","family":"Komossa","given":"Franziska","non-dropping-particle":"","parse-names":false,"suffix":""},{"dropping-particle":"","family":"Zanden","given":"Emma H.","non-dropping-particle":"van der","parse-names":false,"suffix":""},{"dropping-particle":"","family":"Schulp","given":"Catharina J.E.","non-dropping-particle":"","parse-names":false,"suffix":""},{"dropping-particle":"","family":"Verburg","given":"Peter H.","non-dropping-particle":"","parse-names":false,"suffix":""}],"container-title":"Ecological Indicators","id":"ITEM-1","issue":"October 2017","issued":{"date-parts":[["2018"]]},"page":"105-116","publisher":"Elsevier","title":"Mapping landscape potential for outdoor recreation using different archetypical recreation user groups in the European Union","type":"article-journal","volume":"85"},"uris":["http://www.mendeley.com/documents/?uuid=85f8d760-ad59-4463-97e9-3f918fdfb9f3"]},{"id":"ITEM-2","itemData":{"DOI":"10.1016/j.landurbplan.2022.104519","ISSN":"01692046","abstract":"Areas suitable for outdoor recreation are in decline due to urbanization and land-use intensification. To provide people with access to recreational areas, it is imperative to understand what characterizes areas attractive to recreationists. In this study we explore patterns of outdoor recreation visits on a national scale, using a large (n = 3853) Public Participatory GIS survey in Sweden. We analyze land cover of areas visited in comparison to landscape composition across a gradient from urban to rural areas. Additionally, we employ machine learning models to compare attributes of areas visited to random areas in the available landscape. We found that the geographical distribution of outdoor recreation was highly aggregated, with 57 % of recreation occurring in urban and periurban areas, which together cover 5 % of the total land area. Landscape characteristics were weak predictors of where outdoor recreation took place. The median travel distance to the area where recreation was conducted was 2 km, which is longer than what recreationists prefer according to previous studies. We argue that this is indicative of a recreational deficit in Sweden, with recreationists’ preferences not being expressed due to lack of access to suitable areas close to home. This highlights the importance for physical planners to consider spatial accessibility when planning for outdoor recreation.","author":[{"dropping-particle":"","family":"Lehto","given":"Carl","non-dropping-particle":"","parse-names":false,"suffix":""},{"dropping-particle":"","family":"Hedblom","given":"Marcus","non-dropping-particle":"","parse-names":false,"suffix":""},{"dropping-particle":"","family":"Öckinger","given":"Erik","non-dropping-particle":"","parse-names":false,"suffix":""},{"dropping-particle":"","family":"Ranius","given":"Thomas","non-dropping-particle":"","parse-names":false,"suffix":""}],"container-title":"Landscape and Urban Planning","id":"ITEM-2","issue":"July","issued":{"date-parts":[["2022","11"]]},"page":"104519","title":"Landscape usage by recreationists is shaped by availability: Insights from a national PPGIS survey in Sweden","type":"article-journal","volume":"227"},"uris":["http://www.mendeley.com/documents/?uuid=2a58eacf-b17b-479c-8b99-74e426ae8317"]}],"mendeley":{"formattedCitation":"(Komossa, van der Zanden, Schulp, &amp; Verburg, 2018; Lehto, Hedblom, Öckinger, &amp; Ranius, 2022)","plainTextFormattedCitation":"(Komossa, van der Zanden, Schulp, &amp; Verburg, 2018; Lehto, Hedblom, Öckinger, &amp; Ranius, 2022)","previouslyFormattedCitation":"(Komossa, van der Zanden, Schulp, &amp; Verburg, 2018; Lehto, Hedblom, Öckinger, &amp; Ranius, 2022)"},"properties":{"noteIndex":0},"schema":"https://github.com/citation-style-language/schema/raw/master/csl-citation.json"}</w:instrText>
      </w:r>
      <w:r w:rsidRPr="00D27E83">
        <w:rPr>
          <w:rFonts w:cstheme="minorHAnsi"/>
        </w:rPr>
        <w:fldChar w:fldCharType="separate"/>
      </w:r>
      <w:r w:rsidRPr="00D27E83">
        <w:rPr>
          <w:rFonts w:cstheme="minorHAnsi"/>
          <w:noProof/>
        </w:rPr>
        <w:t>(e.g. Komossa, van der Zanden, Schulp, &amp; Verburg, 2018; Lehto, Hedblom, Öckinger, &amp; Ranius, 2022)</w:t>
      </w:r>
      <w:r w:rsidRPr="00D27E83">
        <w:rPr>
          <w:rFonts w:cstheme="minorHAnsi"/>
        </w:rPr>
        <w:fldChar w:fldCharType="end"/>
      </w:r>
      <w:r w:rsidRPr="00D27E83">
        <w:rPr>
          <w:rFonts w:cstheme="minorHAnsi"/>
        </w:rPr>
        <w:t>.</w:t>
      </w:r>
      <w:r w:rsidRPr="00D27E83" w:rsidR="00D27E83">
        <w:rPr>
          <w:rFonts w:cstheme="minorHAnsi"/>
        </w:rPr>
        <w:t xml:space="preserve"> </w:t>
      </w:r>
      <w:r w:rsidRPr="00D27E83" w:rsidR="00D27E83">
        <w:rPr>
          <w:rFonts w:eastAsiaTheme="minorEastAsia" w:cstheme="minorHAnsi"/>
          <w:lang w:eastAsia="zh-CN"/>
          <w14:ligatures w14:val="standardContextual"/>
        </w:rPr>
        <w:t>Collectively, these findings underscore that perceptual engagement acts as a critical bridge linking objective landscape features with subjective restoration.</w:t>
      </w:r>
    </w:p>
    <w:p w:rsidRPr="009F21C4" w:rsidR="009F21C4" w:rsidP="009F21C4" w:rsidRDefault="009F21C4" w14:paraId="5698A90B" w14:textId="77777777"/>
    <w:p w:rsidR="009F21C4" w:rsidP="009F21C4" w:rsidRDefault="009F21C4" w14:paraId="3999F16C" w14:textId="77777777">
      <w:pPr>
        <w:pStyle w:val="berschrift3"/>
      </w:pPr>
      <w:r>
        <w:t>4.5 Limitations</w:t>
      </w:r>
    </w:p>
    <w:p w:rsidR="009F21C4" w:rsidP="009F21C4" w:rsidRDefault="009F21C4" w14:paraId="61CFA1AF" w14:textId="48B720A2">
      <w:r>
        <w:t>As we asked the respondents to map their restorative locations with participatory GIS, the spatial accuracy of these points might be limited according to the scale used for mapping. On the other hand, people perceive a</w:t>
      </w:r>
      <w:r w:rsidRPr="00157D2C">
        <w:t xml:space="preserve"> </w:t>
      </w:r>
      <w:r>
        <w:t xml:space="preserve">specific location in a larger spatial context with fuzzy boundaries which cannot be represented by a precise point on the map (McCall, 2006; </w:t>
      </w:r>
      <w:proofErr w:type="spellStart"/>
      <w:r>
        <w:t>Hasanzandeh</w:t>
      </w:r>
      <w:proofErr w:type="spellEnd"/>
      <w:r>
        <w:t>, 2022). We overcame these uncertainties by drawing a buffer of 250 m around the mapped points for assessing the RLs’ geospatial characteristics.</w:t>
      </w:r>
    </w:p>
    <w:p w:rsidR="009F21C4" w:rsidP="009F21C4" w:rsidRDefault="009F21C4" w14:paraId="757AB487" w14:textId="67E603F0">
      <w:r>
        <w:t xml:space="preserve">Another limitation considers the sample of our survey. The </w:t>
      </w:r>
      <w:r w:rsidRPr="002551F3">
        <w:t xml:space="preserve">response rate </w:t>
      </w:r>
      <w:r>
        <w:t xml:space="preserve">of </w:t>
      </w:r>
      <w:r w:rsidRPr="002551F3">
        <w:t>14%</w:t>
      </w:r>
      <w:r>
        <w:t xml:space="preserve"> might seem modest, however, </w:t>
      </w:r>
      <w:r w:rsidRPr="003C33A3">
        <w:t>it aligns with expectations</w:t>
      </w:r>
      <w:r>
        <w:t xml:space="preserve"> for </w:t>
      </w:r>
      <w:r w:rsidRPr="002551F3">
        <w:t>online-only surveys (Daikeler et al., 2020).</w:t>
      </w:r>
      <w:r>
        <w:t xml:space="preserve"> The participatory GIS approach might have caused additional challenges, as many incomplete questionnaires stopped at the question about mapping the restorative location. Such mapping approaches require skills in the use of digital devices which are more common among younger and well-educated people leading to a potential bias in the sample (Stern et al., 2009). In our case, this might have even turned into an advantage, as retirees are often</w:t>
      </w:r>
      <w:r w:rsidR="008F077E">
        <w:t xml:space="preserve"> strongly</w:t>
      </w:r>
      <w:r>
        <w:t xml:space="preserve"> overrepresented in surveys.</w:t>
      </w:r>
    </w:p>
    <w:p w:rsidRPr="004356D7" w:rsidR="009F21C4" w:rsidP="009F21C4" w:rsidRDefault="009F21C4" w14:paraId="7F6C85D7" w14:textId="77777777"/>
    <w:p w:rsidRPr="004356D7" w:rsidR="009F21C4" w:rsidP="009F21C4" w:rsidRDefault="009F21C4" w14:paraId="01579167" w14:textId="77777777">
      <w:pPr>
        <w:pStyle w:val="berschrift2"/>
      </w:pPr>
      <w:r w:rsidRPr="004356D7">
        <w:t>5. Conclusions</w:t>
      </w:r>
    </w:p>
    <w:p w:rsidRPr="004356D7" w:rsidR="009F21C4" w:rsidP="009F21C4" w:rsidRDefault="009F21C4" w14:paraId="1771DF7B" w14:textId="77777777">
      <w:r w:rsidRPr="004356D7">
        <w:t xml:space="preserve">With ongoing urban development and, particularly, densification, public green spaces </w:t>
      </w:r>
      <w:r>
        <w:t>play an</w:t>
      </w:r>
      <w:r w:rsidRPr="004356D7">
        <w:t xml:space="preserve"> increasingly </w:t>
      </w:r>
      <w:r>
        <w:t>vital role in supporting</w:t>
      </w:r>
      <w:r w:rsidRPr="004356D7">
        <w:t xml:space="preserve"> everyday restoration. Our study </w:t>
      </w:r>
      <w:r>
        <w:t>shows</w:t>
      </w:r>
      <w:r w:rsidRPr="004356D7">
        <w:t xml:space="preserve"> that people </w:t>
      </w:r>
      <w:r>
        <w:t>tend to seek out</w:t>
      </w:r>
      <w:r w:rsidRPr="004356D7">
        <w:t xml:space="preserve"> </w:t>
      </w:r>
      <w:r>
        <w:t>restorative environments</w:t>
      </w:r>
      <w:r w:rsidRPr="004356D7">
        <w:t xml:space="preserve"> that are not only greener but also quieter than their home </w:t>
      </w:r>
      <w:r>
        <w:t>surroundings</w:t>
      </w:r>
      <w:r w:rsidRPr="004356D7">
        <w:t xml:space="preserve">. This </w:t>
      </w:r>
      <w:r w:rsidRPr="00801AA6">
        <w:t xml:space="preserve">highlights the importance of preserving </w:t>
      </w:r>
      <w:r w:rsidRPr="004356D7">
        <w:t xml:space="preserve">quiet areas </w:t>
      </w:r>
      <w:r>
        <w:t>near</w:t>
      </w:r>
      <w:r w:rsidRPr="004356D7">
        <w:t xml:space="preserve"> settlements and </w:t>
      </w:r>
      <w:r>
        <w:t xml:space="preserve">minimizing </w:t>
      </w:r>
      <w:r w:rsidRPr="004356D7">
        <w:t xml:space="preserve">anthropogenic noise, </w:t>
      </w:r>
      <w:r>
        <w:t>especially</w:t>
      </w:r>
      <w:r w:rsidRPr="004356D7">
        <w:t xml:space="preserve"> traffic noise, in public green spaces. Our </w:t>
      </w:r>
      <w:r>
        <w:t>findings</w:t>
      </w:r>
      <w:r w:rsidRPr="004356D7">
        <w:t xml:space="preserve"> suggest </w:t>
      </w:r>
      <w:r>
        <w:t>that</w:t>
      </w:r>
      <w:r w:rsidRPr="004356D7">
        <w:t xml:space="preserve"> road traffic noise</w:t>
      </w:r>
      <w:r>
        <w:t xml:space="preserve"> </w:t>
      </w:r>
      <w:r w:rsidRPr="00801AA6">
        <w:t xml:space="preserve">should ideally remain below </w:t>
      </w:r>
      <w:proofErr w:type="spellStart"/>
      <w:r w:rsidRPr="004356D7">
        <w:t>L</w:t>
      </w:r>
      <w:r w:rsidRPr="004356D7">
        <w:rPr>
          <w:vertAlign w:val="subscript"/>
        </w:rPr>
        <w:t>day</w:t>
      </w:r>
      <w:proofErr w:type="spellEnd"/>
      <w:r w:rsidRPr="004356D7">
        <w:t xml:space="preserve"> &lt; 55 </w:t>
      </w:r>
      <w:r w:rsidRPr="00801AA6">
        <w:t>dB to maintain the restorative quality of these areas</w:t>
      </w:r>
      <w:r w:rsidRPr="004356D7">
        <w:t xml:space="preserve">. Urban planners are </w:t>
      </w:r>
      <w:r w:rsidRPr="00801AA6">
        <w:t>therefore encouraged</w:t>
      </w:r>
      <w:r>
        <w:t xml:space="preserve"> </w:t>
      </w:r>
      <w:r w:rsidRPr="004356D7">
        <w:t xml:space="preserve">to design green spaces as </w:t>
      </w:r>
      <w:r w:rsidRPr="00801AA6">
        <w:t>refuges</w:t>
      </w:r>
      <w:r>
        <w:t xml:space="preserve"> </w:t>
      </w:r>
      <w:r w:rsidRPr="004356D7">
        <w:t xml:space="preserve">from traffic noise </w:t>
      </w:r>
      <w:r w:rsidRPr="004356D7">
        <w:fldChar w:fldCharType="begin" w:fldLock="1"/>
      </w:r>
      <w:r w:rsidRPr="004356D7">
        <w:instrText>ADDIN CSL_CITATION {"citationItems":[{"id":"ITEM-1","itemData":{"DOI":"10.1038/s41598-023-45604-3","ISBN":"0123456789","ISSN":"20452322","PMID":"37875553","abstract":"The beneficial effect of exposure to nature and immersion in natural environments on perceived well-being is well established. Nevertheless, we acknowledge an emerging need to disentangle the role of specific environmental features from individual factors that encourage a positive person-environment interaction. This study aimed at evaluating the associations between four buffer distances of greenness and dimensions of perceived restorativeness, with connectedness towards nature (CTN) as a confounder variable, in a sample of 312 visitors to a large urban park. Variables investigating ecosystem services (ES, e.g., thermal comfort) were included as covariates. Results revealed differentiated effects of greenness level, sunlight intensity, and connectedness to nature in the pathways towards dimensions of restorativeness. Greenness level at 300 m was associated with Fascination, Scope, and Being Away, while at 500 m was associated with Coherence, Scope, and Being Away. ES was found to be associated with Coherence, while CTN with the other three dimensions of restorativeness. The moderating effect of sunlight level in the relationship between NDVI buffer distances and the total score of perceived restorativeness was also confirmed. The present work is intended to offer insights on the interplay between environmental features and individual differences for implications in several contexts, including the opportunity to develop tailor-made planning for urban forestry.","author":[{"dropping-particle":"","family":"Spano","given":"Giuseppina","non-dropping-particle":"","parse-names":false,"suffix":""},{"dropping-particle":"","family":"Ricciardi","given":"Elisabetta","non-dropping-particle":"","parse-names":false,"suffix":""},{"dropping-particle":"","family":"Theodorou","given":"Annalisa","non-dropping-particle":"","parse-names":false,"suffix":""},{"dropping-particle":"","family":"Giannico","given":"Vincenzo","non-dropping-particle":"","parse-names":false,"suffix":""},{"dropping-particle":"","family":"Caffò","given":"Alessandro Oronzo","non-dropping-particle":"","parse-names":false,"suffix":""},{"dropping-particle":"","family":"Bosco","given":"Andrea","non-dropping-particle":"","parse-names":false,"suffix":""},{"dropping-particle":"","family":"Sanesi","given":"Giovanni","non-dropping-particle":"","parse-names":false,"suffix":""},{"dropping-particle":"","family":"Panno","given":"Angelo","non-dropping-particle":"","parse-names":false,"suffix":""}],"container-title":"Scientific Reports","id":"ITEM-1","issue":"1","issued":{"date-parts":[["2023"]]},"page":"1-13","publisher":"Nature Publishing Group UK","title":"Objective greenness, connectedness to nature and sunlight levels towards perceived restorativeness in urban nature","type":"article-journal","volume":"13"},"uris":["http://www.mendeley.com/documents/?uuid=b76981cf-1e1d-4812-b184-e5e8ea9dd4c6"]}],"mendeley":{"formattedCitation":"(Spano et al., 2023)","plainTextFormattedCitation":"(Spano et al., 2023)","previouslyFormattedCitation":"(Spano et al., 2023)"},"properties":{"noteIndex":0},"schema":"https://github.com/citation-style-language/schema/raw/master/csl-citation.json"}</w:instrText>
      </w:r>
      <w:r w:rsidRPr="004356D7">
        <w:fldChar w:fldCharType="separate"/>
      </w:r>
      <w:r w:rsidRPr="004356D7">
        <w:rPr>
          <w:noProof/>
        </w:rPr>
        <w:t>(Spano et al., 2023)</w:t>
      </w:r>
      <w:r w:rsidRPr="004356D7">
        <w:fldChar w:fldCharType="end"/>
      </w:r>
      <w:r w:rsidRPr="004356D7">
        <w:t>, using</w:t>
      </w:r>
      <w:r>
        <w:t xml:space="preserve"> strategies such as </w:t>
      </w:r>
      <w:r w:rsidRPr="004356D7">
        <w:t xml:space="preserve">noise barriers </w:t>
      </w:r>
      <w:r>
        <w:t xml:space="preserve">(e.g., </w:t>
      </w:r>
      <w:r w:rsidRPr="004356D7">
        <w:t>buildings or earth banks</w:t>
      </w:r>
      <w:r>
        <w:t xml:space="preserve">) </w:t>
      </w:r>
      <w:r w:rsidRPr="004356D7">
        <w:t xml:space="preserve">or </w:t>
      </w:r>
      <w:r w:rsidRPr="00801AA6">
        <w:t xml:space="preserve">thoughtful placement </w:t>
      </w:r>
      <w:r w:rsidRPr="004356D7">
        <w:t xml:space="preserve">of by-pass roads around </w:t>
      </w:r>
      <w:r w:rsidRPr="00801AA6">
        <w:t>residential areas</w:t>
      </w:r>
      <w:r w:rsidRPr="004356D7">
        <w:t>. Although</w:t>
      </w:r>
      <w:r>
        <w:t xml:space="preserve"> the</w:t>
      </w:r>
      <w:r w:rsidRPr="004356D7">
        <w:t xml:space="preserve"> perceived restorativeness of a </w:t>
      </w:r>
      <w:r>
        <w:t>location</w:t>
      </w:r>
      <w:r w:rsidRPr="004356D7">
        <w:t xml:space="preserve"> </w:t>
      </w:r>
      <w:r>
        <w:t>is difficult to</w:t>
      </w:r>
      <w:r w:rsidRPr="004356D7">
        <w:t xml:space="preserve"> predict </w:t>
      </w:r>
      <w:r>
        <w:t>using</w:t>
      </w:r>
      <w:r w:rsidRPr="004356D7">
        <w:t xml:space="preserve"> geodata</w:t>
      </w:r>
      <w:r>
        <w:t xml:space="preserve"> alone</w:t>
      </w:r>
      <w:r w:rsidRPr="004356D7">
        <w:t xml:space="preserve">, </w:t>
      </w:r>
      <w:r w:rsidRPr="00801AA6">
        <w:t xml:space="preserve">indicators like </w:t>
      </w:r>
      <w:r w:rsidRPr="004356D7">
        <w:t>greenness (NDVI) and noise level</w:t>
      </w:r>
      <w:r>
        <w:t>s</w:t>
      </w:r>
      <w:r w:rsidRPr="004356D7">
        <w:t xml:space="preserve"> </w:t>
      </w:r>
      <w:r>
        <w:t>can serve</w:t>
      </w:r>
      <w:r w:rsidRPr="004356D7">
        <w:t xml:space="preserve"> as </w:t>
      </w:r>
      <w:r>
        <w:t xml:space="preserve">useful </w:t>
      </w:r>
      <w:r w:rsidRPr="004356D7">
        <w:t>proxies, as they influence the feeling of being in nature</w:t>
      </w:r>
      <w:r>
        <w:t>, sensory perceptions</w:t>
      </w:r>
      <w:r w:rsidRPr="004356D7">
        <w:t xml:space="preserve"> and </w:t>
      </w:r>
      <w:r>
        <w:t xml:space="preserve">the </w:t>
      </w:r>
      <w:r w:rsidRPr="004356D7">
        <w:t>perceived quality</w:t>
      </w:r>
      <w:r>
        <w:t xml:space="preserve"> of the</w:t>
      </w:r>
      <w:r w:rsidRPr="00801AA6">
        <w:t xml:space="preserve"> </w:t>
      </w:r>
      <w:r w:rsidRPr="004356D7">
        <w:t>soundscape</w:t>
      </w:r>
      <w:r>
        <w:t xml:space="preserve">. </w:t>
      </w:r>
      <w:r w:rsidRPr="000C7620">
        <w:t>By introducing sensory perception items, we demonstrate their substantial contribution to predicting perceived restorativeness and advocate including such measures in future urban wellbeing studies</w:t>
      </w:r>
      <w:r w:rsidRPr="004356D7">
        <w:t>.</w:t>
      </w:r>
      <w:r w:rsidRPr="00801AA6">
        <w:t xml:space="preserve"> </w:t>
      </w:r>
    </w:p>
    <w:p w:rsidRPr="004356D7" w:rsidR="009F21C4" w:rsidP="009F21C4" w:rsidRDefault="009F21C4" w14:paraId="06973AF8" w14:textId="77777777"/>
    <w:p w:rsidRPr="004356D7" w:rsidR="009F21C4" w:rsidP="009F21C4" w:rsidRDefault="009F21C4" w14:paraId="72BDED6E" w14:textId="77777777">
      <w:r w:rsidRPr="004356D7">
        <w:br w:type="page"/>
      </w:r>
    </w:p>
    <w:p w:rsidRPr="004356D7" w:rsidR="009F21C4" w:rsidP="009F21C4" w:rsidRDefault="009F21C4" w14:paraId="7B4A9965" w14:textId="77777777">
      <w:pPr>
        <w:pStyle w:val="berschrift2"/>
      </w:pPr>
      <w:r w:rsidRPr="004356D7">
        <w:t>References</w:t>
      </w:r>
    </w:p>
    <w:p w:rsidRPr="00CB434F" w:rsidR="009F21C4" w:rsidP="009F21C4" w:rsidRDefault="009F21C4" w14:paraId="77EBA6A8" w14:textId="77777777">
      <w:pPr>
        <w:rPr>
          <w:color w:val="000000" w:themeColor="text1"/>
        </w:rPr>
      </w:pPr>
      <w:r w:rsidRPr="00656A23">
        <w:rPr>
          <w:lang w:eastAsia="zh-CN"/>
        </w:rPr>
        <w:t xml:space="preserve">Aletta, F., van Renterghem, T., </w:t>
      </w:r>
      <w:proofErr w:type="spellStart"/>
      <w:r w:rsidRPr="00656A23">
        <w:rPr>
          <w:lang w:eastAsia="zh-CN"/>
        </w:rPr>
        <w:t>Botteldooren</w:t>
      </w:r>
      <w:proofErr w:type="spellEnd"/>
      <w:r w:rsidRPr="00656A23">
        <w:rPr>
          <w:lang w:eastAsia="zh-CN"/>
        </w:rPr>
        <w:t xml:space="preserve">, D., 2018. </w:t>
      </w:r>
      <w:r w:rsidRPr="004356D7">
        <w:rPr>
          <w:lang w:eastAsia="zh-CN"/>
        </w:rPr>
        <w:t xml:space="preserve">Influence of personal factors on sound perception and overall experience in urban green areas. A case study of a cycling path highly exposed to road traffic </w:t>
      </w:r>
      <w:r w:rsidRPr="00CB434F">
        <w:rPr>
          <w:lang w:eastAsia="zh-CN"/>
        </w:rPr>
        <w:t xml:space="preserve">noise. </w:t>
      </w:r>
      <w:r w:rsidRPr="00CB434F">
        <w:rPr>
          <w:i/>
          <w:iCs/>
          <w:lang w:eastAsia="zh-CN"/>
        </w:rPr>
        <w:t>Int. J. Environ. Res. Public Health</w:t>
      </w:r>
      <w:r w:rsidRPr="00CB434F">
        <w:rPr>
          <w:lang w:eastAsia="zh-CN"/>
        </w:rPr>
        <w:t xml:space="preserve"> </w:t>
      </w:r>
      <w:r w:rsidRPr="00CB434F">
        <w:rPr>
          <w:b/>
          <w:bCs/>
          <w:lang w:eastAsia="zh-CN"/>
        </w:rPr>
        <w:t>15:</w:t>
      </w:r>
      <w:r w:rsidRPr="00CB434F">
        <w:rPr>
          <w:lang w:eastAsia="zh-CN"/>
        </w:rPr>
        <w:t xml:space="preserve"> 1118. </w:t>
      </w:r>
      <w:hyperlink w:history="1" r:id="rId29">
        <w:r w:rsidRPr="00385741">
          <w:rPr>
            <w:rStyle w:val="Hyperlink"/>
            <w:sz w:val="20"/>
            <w:szCs w:val="20"/>
          </w:rPr>
          <w:t>https://doi.org/10.3390/ijerph15061118</w:t>
        </w:r>
      </w:hyperlink>
      <w:r w:rsidRPr="00385741">
        <w:t xml:space="preserve"> </w:t>
      </w:r>
    </w:p>
    <w:p w:rsidRPr="004356D7" w:rsidR="009F21C4" w:rsidP="009F21C4" w:rsidRDefault="009F21C4" w14:paraId="26657BAF" w14:textId="77777777">
      <w:r w:rsidRPr="004356D7">
        <w:t xml:space="preserve">Aletta, F., Kang, J. 2018. Towards an urban vibrancy model: a soundscape approach. Int. J. Environ. Res. Public Health 15, 1712. </w:t>
      </w:r>
      <w:hyperlink w:history="1" r:id="rId30">
        <w:r w:rsidRPr="004356D7">
          <w:rPr>
            <w:color w:val="0000FF"/>
            <w:u w:val="single"/>
          </w:rPr>
          <w:t>https://doi.org/10.3390/ijerph15081712</w:t>
        </w:r>
      </w:hyperlink>
      <w:r w:rsidRPr="004356D7">
        <w:t xml:space="preserve"> </w:t>
      </w:r>
    </w:p>
    <w:p w:rsidRPr="007147EF" w:rsidR="009F21C4" w:rsidP="009F21C4" w:rsidRDefault="009F21C4" w14:paraId="1E46BDC5" w14:textId="77777777">
      <w:r w:rsidRPr="007147EF">
        <w:t xml:space="preserve">Alvarsson, J. J., Wiens, S., &amp; Nilsson, M. E., 2010. Stress recovery during exposure to nature sound and environmental noise. </w:t>
      </w:r>
      <w:r w:rsidRPr="007147EF">
        <w:rPr>
          <w:i/>
          <w:iCs/>
        </w:rPr>
        <w:t>International Journal of Environmental Research and Public Health</w:t>
      </w:r>
      <w:r w:rsidRPr="007147EF">
        <w:t xml:space="preserve">, </w:t>
      </w:r>
      <w:r w:rsidRPr="007147EF">
        <w:rPr>
          <w:i/>
          <w:iCs/>
        </w:rPr>
        <w:t>7</w:t>
      </w:r>
      <w:r w:rsidRPr="007147EF">
        <w:t xml:space="preserve">(3), 1036–1046. </w:t>
      </w:r>
      <w:hyperlink w:history="1" r:id="rId31">
        <w:r w:rsidRPr="00CE3786">
          <w:rPr>
            <w:rStyle w:val="Hyperlink"/>
            <w:rFonts w:ascii="Calibri" w:hAnsi="Calibri" w:cs="Calibri"/>
            <w:sz w:val="20"/>
            <w:szCs w:val="20"/>
          </w:rPr>
          <w:t>https://doi.org/10.3390/ijerph7031036</w:t>
        </w:r>
      </w:hyperlink>
      <w:r>
        <w:t xml:space="preserve"> </w:t>
      </w:r>
    </w:p>
    <w:p w:rsidRPr="007147EF" w:rsidR="009F21C4" w:rsidP="009F21C4" w:rsidRDefault="009F21C4" w14:paraId="1AEAF633" w14:textId="77777777">
      <w:proofErr w:type="spellStart"/>
      <w:r w:rsidRPr="00656A23">
        <w:rPr>
          <w:lang w:val="pt-BR"/>
        </w:rPr>
        <w:t>Arregi</w:t>
      </w:r>
      <w:proofErr w:type="spellEnd"/>
      <w:r w:rsidRPr="00656A23">
        <w:rPr>
          <w:lang w:val="pt-BR"/>
        </w:rPr>
        <w:t xml:space="preserve">, A., Vegas, O., </w:t>
      </w:r>
      <w:proofErr w:type="spellStart"/>
      <w:r w:rsidRPr="00656A23">
        <w:rPr>
          <w:lang w:val="pt-BR"/>
        </w:rPr>
        <w:t>Lertxundi</w:t>
      </w:r>
      <w:proofErr w:type="spellEnd"/>
      <w:r w:rsidRPr="00656A23">
        <w:rPr>
          <w:lang w:val="pt-BR"/>
        </w:rPr>
        <w:t xml:space="preserve">, A., Silva, A., Ferreira, I., </w:t>
      </w:r>
      <w:proofErr w:type="spellStart"/>
      <w:r w:rsidRPr="00656A23">
        <w:rPr>
          <w:lang w:val="pt-BR"/>
        </w:rPr>
        <w:t>Bereziartua</w:t>
      </w:r>
      <w:proofErr w:type="spellEnd"/>
      <w:r w:rsidRPr="00656A23">
        <w:rPr>
          <w:lang w:val="pt-BR"/>
        </w:rPr>
        <w:t xml:space="preserve">, A., … </w:t>
      </w:r>
      <w:proofErr w:type="spellStart"/>
      <w:r w:rsidRPr="007147EF">
        <w:t>Lertxundi</w:t>
      </w:r>
      <w:proofErr w:type="spellEnd"/>
      <w:r w:rsidRPr="007147EF">
        <w:t xml:space="preserve">, N., 2024. Road traffic noise exposure and its impact on health: evidence from animal and human studies—chronic stress, inflammation, and oxidative stress as key components of the complex downstream pathway underlying noise-induced non-auditory health effects. </w:t>
      </w:r>
      <w:r w:rsidRPr="007147EF">
        <w:rPr>
          <w:i/>
          <w:iCs/>
        </w:rPr>
        <w:t>Environmental Science and Pollution Research</w:t>
      </w:r>
      <w:r w:rsidRPr="007147EF">
        <w:t xml:space="preserve">, </w:t>
      </w:r>
      <w:r w:rsidRPr="007147EF">
        <w:rPr>
          <w:i/>
          <w:iCs/>
        </w:rPr>
        <w:t>31</w:t>
      </w:r>
      <w:r w:rsidRPr="007147EF">
        <w:t xml:space="preserve">(34), 46820–46839. </w:t>
      </w:r>
      <w:hyperlink w:history="1" r:id="rId32">
        <w:r w:rsidRPr="00CE3786">
          <w:rPr>
            <w:rStyle w:val="Hyperlink"/>
            <w:rFonts w:ascii="Calibri" w:hAnsi="Calibri" w:cs="Calibri"/>
            <w:sz w:val="20"/>
            <w:szCs w:val="20"/>
          </w:rPr>
          <w:t>https://doi.org/10.1007/s11356-024-33973-9</w:t>
        </w:r>
      </w:hyperlink>
      <w:r>
        <w:t xml:space="preserve"> </w:t>
      </w:r>
    </w:p>
    <w:p w:rsidRPr="004356D7" w:rsidR="009F21C4" w:rsidP="009F21C4" w:rsidRDefault="009F21C4" w14:paraId="42F3CEE1" w14:textId="77777777">
      <w:pPr>
        <w:rPr>
          <w:rStyle w:val="Hyperlink"/>
          <w:rFonts w:cstheme="minorHAnsi"/>
          <w:sz w:val="20"/>
          <w:szCs w:val="20"/>
        </w:rPr>
      </w:pPr>
      <w:r w:rsidRPr="004356D7">
        <w:t xml:space="preserve">Axelsson, Ö., Nilsson, M.E., Berglund, B. 2010. A principal components model for soundscape </w:t>
      </w:r>
      <w:r w:rsidRPr="004356D7">
        <w:rPr>
          <w:rFonts w:cstheme="minorHAnsi"/>
        </w:rPr>
        <w:t xml:space="preserve">perception. Journal of Acoustical Society of America 128: 2836–2846. </w:t>
      </w:r>
      <w:hyperlink w:history="1" r:id="rId33">
        <w:r w:rsidRPr="004356D7">
          <w:rPr>
            <w:rStyle w:val="Hyperlink"/>
            <w:rFonts w:cstheme="minorHAnsi"/>
            <w:sz w:val="20"/>
            <w:szCs w:val="20"/>
          </w:rPr>
          <w:t>https://doi.org/10.1121/1.3493436</w:t>
        </w:r>
      </w:hyperlink>
    </w:p>
    <w:p w:rsidRPr="006D6152" w:rsidR="009F21C4" w:rsidP="009F21C4" w:rsidRDefault="009F21C4" w14:paraId="1E546B1A" w14:textId="77777777">
      <w:pPr>
        <w:rPr>
          <w:lang w:val="de-DE"/>
        </w:rPr>
      </w:pPr>
      <w:r w:rsidRPr="007147EF">
        <w:t xml:space="preserve">Babisch, W., 2002. The noise/stress concept, risk assessment and research needs. </w:t>
      </w:r>
      <w:r w:rsidRPr="006D6152">
        <w:rPr>
          <w:i/>
          <w:iCs/>
          <w:lang w:val="de-DE"/>
        </w:rPr>
        <w:t>Noise and Health</w:t>
      </w:r>
      <w:r w:rsidRPr="006D6152">
        <w:rPr>
          <w:lang w:val="de-DE"/>
        </w:rPr>
        <w:t xml:space="preserve">, </w:t>
      </w:r>
      <w:r w:rsidRPr="006D6152">
        <w:rPr>
          <w:i/>
          <w:iCs/>
          <w:lang w:val="de-DE"/>
        </w:rPr>
        <w:t>4</w:t>
      </w:r>
      <w:r w:rsidRPr="006D6152">
        <w:rPr>
          <w:lang w:val="de-DE"/>
        </w:rPr>
        <w:t>(16), 1–11.</w:t>
      </w:r>
    </w:p>
    <w:p w:rsidRPr="0045527A" w:rsidR="009F21C4" w:rsidP="009F21C4" w:rsidRDefault="009F21C4" w14:paraId="279D845C" w14:textId="77777777">
      <w:pPr>
        <w:rPr>
          <w:lang w:val="de-DE"/>
        </w:rPr>
      </w:pPr>
      <w:r w:rsidRPr="006D6152">
        <w:rPr>
          <w:lang w:val="de-DE"/>
        </w:rPr>
        <w:t xml:space="preserve">BAFU, 2018a. Lärmbelastung der Schweiz. </w:t>
      </w:r>
      <w:r w:rsidRPr="0045527A">
        <w:rPr>
          <w:lang w:val="de-DE"/>
        </w:rPr>
        <w:t xml:space="preserve">Ergebnisse des nationalen Lärmmonitorings </w:t>
      </w:r>
      <w:proofErr w:type="spellStart"/>
      <w:r w:rsidRPr="0045527A">
        <w:rPr>
          <w:lang w:val="de-DE"/>
        </w:rPr>
        <w:t>sonBASE</w:t>
      </w:r>
      <w:proofErr w:type="spellEnd"/>
      <w:r w:rsidRPr="0045527A">
        <w:rPr>
          <w:lang w:val="de-DE"/>
        </w:rPr>
        <w:t xml:space="preserve">, Stand 2015. In </w:t>
      </w:r>
      <w:r w:rsidRPr="0045527A">
        <w:rPr>
          <w:i/>
          <w:iCs/>
          <w:lang w:val="de-DE"/>
        </w:rPr>
        <w:t>Umwelt-Zustand</w:t>
      </w:r>
      <w:r w:rsidRPr="0045527A">
        <w:rPr>
          <w:lang w:val="de-DE"/>
        </w:rPr>
        <w:t xml:space="preserve">. </w:t>
      </w:r>
      <w:proofErr w:type="spellStart"/>
      <w:r w:rsidRPr="0045527A">
        <w:rPr>
          <w:lang w:val="de-DE"/>
        </w:rPr>
        <w:t>Retrieved</w:t>
      </w:r>
      <w:proofErr w:type="spellEnd"/>
      <w:r w:rsidRPr="0045527A">
        <w:rPr>
          <w:lang w:val="de-DE"/>
        </w:rPr>
        <w:t xml:space="preserve"> </w:t>
      </w:r>
      <w:proofErr w:type="spellStart"/>
      <w:r w:rsidRPr="0045527A">
        <w:rPr>
          <w:lang w:val="de-DE"/>
        </w:rPr>
        <w:t>from</w:t>
      </w:r>
      <w:proofErr w:type="spellEnd"/>
      <w:r w:rsidRPr="0045527A">
        <w:rPr>
          <w:lang w:val="de-DE"/>
        </w:rPr>
        <w:t xml:space="preserve"> </w:t>
      </w:r>
      <w:hyperlink w:history="1" r:id="rId34">
        <w:r w:rsidRPr="0045527A">
          <w:rPr>
            <w:rStyle w:val="Hyperlink"/>
            <w:rFonts w:ascii="Calibri" w:hAnsi="Calibri" w:cs="Calibri"/>
            <w:sz w:val="20"/>
            <w:szCs w:val="20"/>
            <w:lang w:val="de-DE"/>
          </w:rPr>
          <w:t>www.bafu.admin.ch/uv-1820-d</w:t>
        </w:r>
      </w:hyperlink>
      <w:r w:rsidRPr="0045527A">
        <w:rPr>
          <w:lang w:val="de-DE"/>
        </w:rPr>
        <w:t xml:space="preserve"> </w:t>
      </w:r>
    </w:p>
    <w:p w:rsidRPr="007147EF" w:rsidR="009F21C4" w:rsidP="009F21C4" w:rsidRDefault="009F21C4" w14:paraId="60EB94F0" w14:textId="77777777">
      <w:pPr>
        <w:rPr>
          <w:rFonts w:ascii="Calibri" w:hAnsi="Calibri" w:cs="Calibri"/>
          <w:sz w:val="20"/>
          <w:szCs w:val="20"/>
        </w:rPr>
      </w:pPr>
      <w:r w:rsidRPr="0045527A">
        <w:rPr>
          <w:rFonts w:ascii="Calibri" w:hAnsi="Calibri" w:cs="Calibri"/>
          <w:sz w:val="20"/>
          <w:szCs w:val="20"/>
          <w:lang w:val="de-DE"/>
        </w:rPr>
        <w:t xml:space="preserve">BAFU, 2018b. Stand der Lärmbelastung in der Schweiz. </w:t>
      </w:r>
      <w:r w:rsidRPr="007147EF">
        <w:rPr>
          <w:rFonts w:ascii="Calibri" w:hAnsi="Calibri" w:cs="Calibri"/>
          <w:sz w:val="20"/>
          <w:szCs w:val="20"/>
        </w:rPr>
        <w:t>Retrieved September 25, 2024, from</w:t>
      </w:r>
      <w:r>
        <w:rPr>
          <w:rFonts w:ascii="Calibri" w:hAnsi="Calibri" w:cs="Calibri"/>
          <w:sz w:val="20"/>
          <w:szCs w:val="20"/>
        </w:rPr>
        <w:t xml:space="preserve"> </w:t>
      </w:r>
      <w:hyperlink w:history="1" r:id="rId35">
        <w:r w:rsidRPr="00105035">
          <w:rPr>
            <w:rStyle w:val="Hyperlink"/>
            <w:rFonts w:ascii="Calibri" w:hAnsi="Calibri" w:cs="Calibri"/>
            <w:sz w:val="20"/>
            <w:szCs w:val="20"/>
          </w:rPr>
          <w:t>https://www.bafu.admin.ch/bafu/de/home/themen/laerm/fachinformationen/laermbelastung/stand-der-laermbelastung-in-der-schweiz.html</w:t>
        </w:r>
      </w:hyperlink>
      <w:r>
        <w:rPr>
          <w:rFonts w:ascii="Calibri" w:hAnsi="Calibri" w:cs="Calibri"/>
          <w:sz w:val="20"/>
          <w:szCs w:val="20"/>
        </w:rPr>
        <w:t xml:space="preserve"> </w:t>
      </w:r>
    </w:p>
    <w:p w:rsidRPr="007147EF" w:rsidR="009F21C4" w:rsidP="009F21C4" w:rsidRDefault="009F21C4" w14:paraId="48BD9B05" w14:textId="77777777">
      <w:r w:rsidRPr="007147EF">
        <w:t xml:space="preserve">Basner, M., &amp; McGuire, S. (2018). WHO environmental noise guidelines for the </w:t>
      </w:r>
      <w:proofErr w:type="spellStart"/>
      <w:r w:rsidRPr="007147EF">
        <w:t>european</w:t>
      </w:r>
      <w:proofErr w:type="spellEnd"/>
      <w:r w:rsidRPr="007147EF">
        <w:t xml:space="preserve"> region: A systematic review on environmental noise and effects on sleep. </w:t>
      </w:r>
      <w:r w:rsidRPr="007147EF">
        <w:rPr>
          <w:i/>
          <w:iCs/>
        </w:rPr>
        <w:t>International Journal of Environmental Research and Public Health</w:t>
      </w:r>
      <w:r w:rsidRPr="007147EF">
        <w:t xml:space="preserve">, </w:t>
      </w:r>
      <w:r w:rsidRPr="007147EF">
        <w:rPr>
          <w:i/>
          <w:iCs/>
        </w:rPr>
        <w:t>15</w:t>
      </w:r>
      <w:r w:rsidRPr="007147EF">
        <w:t xml:space="preserve">(3). </w:t>
      </w:r>
      <w:hyperlink w:history="1" r:id="rId36">
        <w:r w:rsidRPr="00CE3786">
          <w:rPr>
            <w:rStyle w:val="Hyperlink"/>
            <w:rFonts w:ascii="Calibri" w:hAnsi="Calibri" w:cs="Calibri"/>
            <w:sz w:val="20"/>
            <w:szCs w:val="20"/>
          </w:rPr>
          <w:t>https://doi.org/10.3390/ijerph15030519</w:t>
        </w:r>
      </w:hyperlink>
      <w:r>
        <w:t xml:space="preserve"> </w:t>
      </w:r>
    </w:p>
    <w:p w:rsidRPr="00F91782" w:rsidR="009F21C4" w:rsidP="009F21C4" w:rsidRDefault="009F21C4" w14:paraId="32EED1A0" w14:textId="77777777">
      <w:pPr>
        <w:rPr>
          <w:lang w:eastAsia="zh-CN"/>
        </w:rPr>
      </w:pPr>
      <w:r w:rsidRPr="004356D7">
        <w:rPr>
          <w:lang w:eastAsia="zh-CN"/>
        </w:rPr>
        <w:t xml:space="preserve">Bourassa, S.C. 1991. The Aesthetics of Landscape. </w:t>
      </w:r>
      <w:r w:rsidRPr="00F91782">
        <w:rPr>
          <w:lang w:eastAsia="zh-CN"/>
        </w:rPr>
        <w:t>Belhaven, London</w:t>
      </w:r>
    </w:p>
    <w:p w:rsidR="000674C0" w:rsidP="008F6A8D" w:rsidRDefault="000674C0" w14:paraId="2C41381B" w14:textId="5CD3E8DE">
      <w:pPr>
        <w:rPr>
          <w:lang w:val="de-DE"/>
        </w:rPr>
      </w:pPr>
      <w:proofErr w:type="spellStart"/>
      <w:r w:rsidRPr="00F91782">
        <w:t>Breiman</w:t>
      </w:r>
      <w:proofErr w:type="spellEnd"/>
      <w:r w:rsidRPr="00F91782">
        <w:t xml:space="preserve">, L. 2001. </w:t>
      </w:r>
      <w:r>
        <w:rPr>
          <w:lang w:val="de-DE"/>
        </w:rPr>
        <w:t>Random Forests</w:t>
      </w:r>
      <w:r w:rsidRPr="000674C0">
        <w:rPr>
          <w:i/>
          <w:iCs/>
          <w:lang w:val="de-DE"/>
        </w:rPr>
        <w:t xml:space="preserve">. </w:t>
      </w:r>
      <w:proofErr w:type="spellStart"/>
      <w:r w:rsidRPr="000674C0">
        <w:rPr>
          <w:i/>
          <w:iCs/>
          <w:lang w:val="de-DE"/>
        </w:rPr>
        <w:t>Machine</w:t>
      </w:r>
      <w:proofErr w:type="spellEnd"/>
      <w:r w:rsidRPr="000674C0">
        <w:rPr>
          <w:i/>
          <w:iCs/>
          <w:lang w:val="de-DE"/>
        </w:rPr>
        <w:t xml:space="preserve"> Learning</w:t>
      </w:r>
      <w:r>
        <w:rPr>
          <w:lang w:val="de-DE"/>
        </w:rPr>
        <w:t xml:space="preserve"> </w:t>
      </w:r>
      <w:r w:rsidRPr="000674C0">
        <w:rPr>
          <w:b/>
          <w:bCs/>
          <w:lang w:val="de-DE"/>
        </w:rPr>
        <w:t>45</w:t>
      </w:r>
      <w:r>
        <w:rPr>
          <w:lang w:val="de-DE"/>
        </w:rPr>
        <w:t xml:space="preserve">(1): 5–32. </w:t>
      </w:r>
      <w:hyperlink w:history="1" r:id="rId37">
        <w:r w:rsidR="008F6A8D">
          <w:rPr>
            <w:rStyle w:val="Hyperlink"/>
          </w:rPr>
          <w:t>https://doi.org/10.1023/A:1010933404324</w:t>
        </w:r>
      </w:hyperlink>
    </w:p>
    <w:p w:rsidRPr="00385741" w:rsidR="009F21C4" w:rsidP="009F21C4" w:rsidRDefault="009F21C4" w14:paraId="0EECACF6" w14:textId="372547D3">
      <w:r w:rsidRPr="0045527A">
        <w:rPr>
          <w:lang w:val="de-DE"/>
        </w:rPr>
        <w:t xml:space="preserve">Bundesamt für Sport BASPO, 2020. Sport Schweiz 2020. </w:t>
      </w:r>
      <w:r w:rsidRPr="0045527A">
        <w:rPr>
          <w:i/>
          <w:iCs/>
          <w:lang w:val="de-DE"/>
        </w:rPr>
        <w:t>Observatorium Sport Und Bewegung Schweiz</w:t>
      </w:r>
      <w:r w:rsidRPr="0045527A">
        <w:rPr>
          <w:lang w:val="de-DE"/>
        </w:rPr>
        <w:t xml:space="preserve">, 64. </w:t>
      </w:r>
      <w:hyperlink w:history="1" r:id="rId38">
        <w:r w:rsidRPr="00385741">
          <w:rPr>
            <w:rStyle w:val="Hyperlink"/>
            <w:rFonts w:ascii="Calibri" w:hAnsi="Calibri" w:cs="Calibri"/>
            <w:color w:val="auto"/>
            <w:sz w:val="20"/>
            <w:szCs w:val="20"/>
          </w:rPr>
          <w:t>https://www.baspo.admin.ch/</w:t>
        </w:r>
      </w:hyperlink>
      <w:r w:rsidRPr="00385741">
        <w:t xml:space="preserve"> </w:t>
      </w:r>
    </w:p>
    <w:p w:rsidR="00564242" w:rsidP="00564242" w:rsidRDefault="006557AF" w14:paraId="1AA7E841" w14:textId="25AE66C7">
      <w:r>
        <w:rPr>
          <w:rFonts w:eastAsia="Times New Roman" w:cstheme="minorHAnsi"/>
          <w:lang w:eastAsia="zh-CN"/>
        </w:rPr>
        <w:t xml:space="preserve">Cheng, T., </w:t>
      </w:r>
      <w:proofErr w:type="spellStart"/>
      <w:r>
        <w:rPr>
          <w:rFonts w:eastAsia="Times New Roman" w:cstheme="minorHAnsi"/>
          <w:lang w:eastAsia="zh-CN"/>
        </w:rPr>
        <w:t>Guestrin</w:t>
      </w:r>
      <w:proofErr w:type="spellEnd"/>
      <w:r>
        <w:rPr>
          <w:rFonts w:eastAsia="Times New Roman" w:cstheme="minorHAnsi"/>
          <w:lang w:eastAsia="zh-CN"/>
        </w:rPr>
        <w:t xml:space="preserve">, C. 2016. </w:t>
      </w:r>
      <w:proofErr w:type="spellStart"/>
      <w:r>
        <w:rPr>
          <w:rFonts w:eastAsia="Times New Roman" w:cstheme="minorHAnsi"/>
          <w:lang w:eastAsia="zh-CN"/>
        </w:rPr>
        <w:t>XGBoost</w:t>
      </w:r>
      <w:proofErr w:type="spellEnd"/>
      <w:r>
        <w:rPr>
          <w:rFonts w:eastAsia="Times New Roman" w:cstheme="minorHAnsi"/>
          <w:lang w:eastAsia="zh-CN"/>
        </w:rPr>
        <w:t xml:space="preserve">: a scalable tree boosting system. </w:t>
      </w:r>
      <w:hyperlink w:history="1" r:id="rId39">
        <w:r w:rsidR="00564242">
          <w:rPr>
            <w:rStyle w:val="Hyperlink"/>
          </w:rPr>
          <w:t>KDD '16: Proceedings of the 22nd ACM SIGKDD International Conference on Knowledge Discovery and Data Mining</w:t>
        </w:r>
      </w:hyperlink>
      <w:r w:rsidR="00564242">
        <w:t xml:space="preserve">: 785–794. </w:t>
      </w:r>
      <w:hyperlink w:history="1" r:id="rId40">
        <w:r w:rsidR="00564242">
          <w:rPr>
            <w:rStyle w:val="Hyperlink"/>
          </w:rPr>
          <w:t>https://doi.org/10.1145/2939672.2939785</w:t>
        </w:r>
      </w:hyperlink>
    </w:p>
    <w:p w:rsidRPr="00CE5775" w:rsidR="009F21C4" w:rsidP="009F21C4" w:rsidRDefault="009F21C4" w14:paraId="28B417EF" w14:textId="24C27CFB">
      <w:pPr>
        <w:rPr>
          <w:rFonts w:eastAsia="Times New Roman" w:cstheme="minorHAnsi"/>
          <w:lang w:eastAsia="zh-CN"/>
        </w:rPr>
      </w:pPr>
      <w:r w:rsidRPr="008013E3">
        <w:rPr>
          <w:rFonts w:eastAsia="Times New Roman" w:cstheme="minorHAnsi"/>
          <w:lang w:eastAsia="zh-CN"/>
        </w:rPr>
        <w:t xml:space="preserve">Chiang Y. J. 2023. Multisensory Stimuli, Restorative Effect, and Satisfaction of Visits to Forest Recreation Destinations: A Case Study of the </w:t>
      </w:r>
      <w:proofErr w:type="spellStart"/>
      <w:r w:rsidRPr="008013E3">
        <w:rPr>
          <w:rFonts w:eastAsia="Times New Roman" w:cstheme="minorHAnsi"/>
          <w:lang w:eastAsia="zh-CN"/>
        </w:rPr>
        <w:t>Jhihben</w:t>
      </w:r>
      <w:proofErr w:type="spellEnd"/>
      <w:r w:rsidRPr="008013E3">
        <w:rPr>
          <w:rFonts w:eastAsia="Times New Roman" w:cstheme="minorHAnsi"/>
          <w:lang w:eastAsia="zh-CN"/>
        </w:rPr>
        <w:t xml:space="preserve"> National Forest Recreation Area in Taiwan. </w:t>
      </w:r>
      <w:r w:rsidRPr="00CE5775">
        <w:rPr>
          <w:rFonts w:eastAsia="Times New Roman" w:cstheme="minorHAnsi"/>
          <w:i/>
          <w:iCs/>
          <w:lang w:eastAsia="zh-CN"/>
        </w:rPr>
        <w:t>International journal of environmental research and public health</w:t>
      </w:r>
      <w:r w:rsidRPr="00CE5775">
        <w:rPr>
          <w:rFonts w:eastAsia="Times New Roman" w:cstheme="minorHAnsi"/>
          <w:lang w:eastAsia="zh-CN"/>
        </w:rPr>
        <w:t xml:space="preserve">, </w:t>
      </w:r>
      <w:r w:rsidRPr="00CE5775">
        <w:rPr>
          <w:rFonts w:eastAsia="Times New Roman" w:cstheme="minorHAnsi"/>
          <w:i/>
          <w:iCs/>
          <w:lang w:eastAsia="zh-CN"/>
        </w:rPr>
        <w:t>20</w:t>
      </w:r>
      <w:r w:rsidRPr="00CE5775">
        <w:rPr>
          <w:rFonts w:eastAsia="Times New Roman" w:cstheme="minorHAnsi"/>
          <w:lang w:eastAsia="zh-CN"/>
        </w:rPr>
        <w:t>(18), 6768. https://doi.org/10.3390/ijerph20186768</w:t>
      </w:r>
    </w:p>
    <w:p w:rsidRPr="004356D7" w:rsidR="009F21C4" w:rsidP="009F21C4" w:rsidRDefault="009F21C4" w14:paraId="2006F901" w14:textId="77777777">
      <w:pPr>
        <w:rPr>
          <w:lang w:eastAsia="zh-CN"/>
        </w:rPr>
      </w:pPr>
      <w:r w:rsidRPr="00385741">
        <w:rPr>
          <w:lang w:eastAsia="zh-CN"/>
        </w:rPr>
        <w:t>Daikeler, J., Bo</w:t>
      </w:r>
      <w:r w:rsidRPr="00385741">
        <w:rPr>
          <w:rFonts w:ascii="Calibri" w:hAnsi="Calibri" w:cs="Calibri"/>
          <w:lang w:eastAsia="zh-CN"/>
        </w:rPr>
        <w:t>š</w:t>
      </w:r>
      <w:r w:rsidRPr="00385741">
        <w:rPr>
          <w:lang w:eastAsia="zh-CN"/>
        </w:rPr>
        <w:t xml:space="preserve">njak, M., Manfreda, K.L. 2020. </w:t>
      </w:r>
      <w:r w:rsidRPr="004356D7">
        <w:rPr>
          <w:lang w:eastAsia="zh-CN"/>
        </w:rPr>
        <w:t xml:space="preserve">Web versus other survey modes: an updated and extended meta-analysis comparing response rates. </w:t>
      </w:r>
      <w:r w:rsidRPr="004356D7">
        <w:rPr>
          <w:i/>
          <w:iCs/>
          <w:lang w:eastAsia="zh-CN"/>
        </w:rPr>
        <w:t>Journal of Survey Statistics and Methodology</w:t>
      </w:r>
      <w:r w:rsidRPr="004356D7">
        <w:rPr>
          <w:lang w:eastAsia="zh-CN"/>
        </w:rPr>
        <w:t xml:space="preserve"> </w:t>
      </w:r>
      <w:r w:rsidRPr="004356D7">
        <w:rPr>
          <w:b/>
          <w:bCs/>
          <w:lang w:eastAsia="zh-CN"/>
        </w:rPr>
        <w:t>8</w:t>
      </w:r>
      <w:r w:rsidRPr="004356D7">
        <w:rPr>
          <w:lang w:eastAsia="zh-CN"/>
        </w:rPr>
        <w:t xml:space="preserve">: 513–539. </w:t>
      </w:r>
      <w:hyperlink w:history="1" r:id="rId41">
        <w:r w:rsidRPr="004356D7">
          <w:rPr>
            <w:color w:val="0000FF"/>
            <w:u w:val="single"/>
          </w:rPr>
          <w:t>https://doi.org/10.1093/jssam/smz008</w:t>
        </w:r>
      </w:hyperlink>
    </w:p>
    <w:p w:rsidRPr="004356D7" w:rsidR="009F21C4" w:rsidP="009F21C4" w:rsidRDefault="009F21C4" w14:paraId="468B5249" w14:textId="77777777">
      <w:r w:rsidRPr="009F21C4">
        <w:t xml:space="preserve">de la Iglesia Martinez, A., Labib, S.M. 2023. </w:t>
      </w:r>
      <w:r w:rsidRPr="004356D7">
        <w:t xml:space="preserve">Demystifying normalized vegetation index (NDVI) for greenness exposure assessments and policy interventions in urban greening. Environmental Research 220: 115155. </w:t>
      </w:r>
      <w:hyperlink w:tgtFrame="_blank" w:tooltip="Persistent link using digital object identifier" w:history="1" r:id="rId42">
        <w:r w:rsidRPr="004356D7">
          <w:rPr>
            <w:rStyle w:val="anchor-text"/>
            <w:color w:val="0000FF"/>
            <w:sz w:val="20"/>
            <w:szCs w:val="20"/>
            <w:u w:val="single"/>
          </w:rPr>
          <w:t>https://doi.org/10.1016/j.envres.2022.115155</w:t>
        </w:r>
      </w:hyperlink>
    </w:p>
    <w:p w:rsidRPr="004356D7" w:rsidR="009F21C4" w:rsidP="009F21C4" w:rsidRDefault="009F21C4" w14:paraId="69E099D3" w14:textId="77777777">
      <w:pPr>
        <w:rPr>
          <w:lang w:eastAsia="zh-CN"/>
        </w:rPr>
      </w:pPr>
      <w:r w:rsidRPr="004356D7">
        <w:rPr>
          <w:lang w:eastAsia="zh-CN"/>
        </w:rPr>
        <w:t xml:space="preserve">De Valck, J., Landuyt, D., </w:t>
      </w:r>
      <w:proofErr w:type="spellStart"/>
      <w:r w:rsidRPr="004356D7">
        <w:rPr>
          <w:lang w:eastAsia="zh-CN"/>
        </w:rPr>
        <w:t>Broekx</w:t>
      </w:r>
      <w:proofErr w:type="spellEnd"/>
      <w:r w:rsidRPr="004356D7">
        <w:rPr>
          <w:lang w:eastAsia="zh-CN"/>
        </w:rPr>
        <w:t xml:space="preserve">, S., </w:t>
      </w:r>
      <w:proofErr w:type="spellStart"/>
      <w:r w:rsidRPr="004356D7">
        <w:rPr>
          <w:lang w:eastAsia="zh-CN"/>
        </w:rPr>
        <w:t>Liekens</w:t>
      </w:r>
      <w:proofErr w:type="spellEnd"/>
      <w:r w:rsidRPr="004356D7">
        <w:rPr>
          <w:lang w:eastAsia="zh-CN"/>
        </w:rPr>
        <w:t xml:space="preserve">, I., De Nocker, L., Vranken, L. 2017. Outdoor recreation in various landscapes: which site characteristics really matter? </w:t>
      </w:r>
      <w:r w:rsidRPr="004356D7">
        <w:rPr>
          <w:i/>
          <w:iCs/>
          <w:lang w:eastAsia="zh-CN"/>
        </w:rPr>
        <w:t>Land Use Policy</w:t>
      </w:r>
      <w:r w:rsidRPr="004356D7">
        <w:rPr>
          <w:lang w:eastAsia="zh-CN"/>
        </w:rPr>
        <w:t xml:space="preserve"> </w:t>
      </w:r>
      <w:r w:rsidRPr="004356D7">
        <w:rPr>
          <w:b/>
          <w:bCs/>
          <w:lang w:eastAsia="zh-CN"/>
        </w:rPr>
        <w:t>65</w:t>
      </w:r>
      <w:r w:rsidRPr="004356D7">
        <w:rPr>
          <w:lang w:eastAsia="zh-CN"/>
        </w:rPr>
        <w:t xml:space="preserve">: 186–197. </w:t>
      </w:r>
      <w:hyperlink w:tgtFrame="_blank" w:tooltip="Persistent link using digital object identifier" w:history="1" r:id="rId43">
        <w:r w:rsidRPr="004356D7">
          <w:rPr>
            <w:rStyle w:val="anchor-text"/>
            <w:color w:val="0000FF"/>
            <w:sz w:val="20"/>
            <w:szCs w:val="20"/>
            <w:u w:val="single"/>
          </w:rPr>
          <w:t>https://doi.org/10.1016/j.landusepol.2017.04.009</w:t>
        </w:r>
      </w:hyperlink>
    </w:p>
    <w:p w:rsidRPr="004356D7" w:rsidR="009F21C4" w:rsidP="009F21C4" w:rsidRDefault="009F21C4" w14:paraId="687A35A7" w14:textId="77777777">
      <w:pPr>
        <w:rPr>
          <w:rStyle w:val="anchor-text"/>
          <w:color w:val="0000FF"/>
          <w:sz w:val="20"/>
          <w:szCs w:val="20"/>
          <w:u w:val="single"/>
        </w:rPr>
      </w:pPr>
      <w:r w:rsidRPr="004356D7">
        <w:rPr>
          <w:lang w:eastAsia="zh-CN"/>
        </w:rPr>
        <w:t xml:space="preserve">Dopico Magadan, J., </w:t>
      </w:r>
      <w:proofErr w:type="spellStart"/>
      <w:r w:rsidRPr="004356D7">
        <w:rPr>
          <w:lang w:eastAsia="zh-CN"/>
        </w:rPr>
        <w:t>Wunderli</w:t>
      </w:r>
      <w:proofErr w:type="spellEnd"/>
      <w:r w:rsidRPr="004356D7">
        <w:rPr>
          <w:lang w:eastAsia="zh-CN"/>
        </w:rPr>
        <w:t xml:space="preserve">, J.M., Kawai, C., </w:t>
      </w:r>
      <w:proofErr w:type="spellStart"/>
      <w:r w:rsidRPr="004356D7">
        <w:rPr>
          <w:lang w:eastAsia="zh-CN"/>
        </w:rPr>
        <w:t>Röösli</w:t>
      </w:r>
      <w:proofErr w:type="spellEnd"/>
      <w:r w:rsidRPr="004356D7">
        <w:rPr>
          <w:lang w:eastAsia="zh-CN"/>
        </w:rPr>
        <w:t xml:space="preserve">, M., Vienneau, D., Brink, M., Tobias, S., Schäffer, B. 2025. Determinants of green space visits in urban areas: the role of personal, situational and physical characteristics. A cross-sectional study in Zurich, Switzerland. </w:t>
      </w:r>
      <w:r w:rsidRPr="004356D7">
        <w:rPr>
          <w:i/>
          <w:iCs/>
          <w:lang w:eastAsia="zh-CN"/>
        </w:rPr>
        <w:t>Urban Forestry and Urban Greening</w:t>
      </w:r>
      <w:r w:rsidRPr="004356D7">
        <w:rPr>
          <w:lang w:eastAsia="zh-CN"/>
        </w:rPr>
        <w:t xml:space="preserve"> </w:t>
      </w:r>
      <w:r w:rsidRPr="004356D7">
        <w:rPr>
          <w:b/>
          <w:bCs/>
          <w:lang w:eastAsia="zh-CN"/>
        </w:rPr>
        <w:t>111</w:t>
      </w:r>
      <w:r w:rsidRPr="004356D7">
        <w:rPr>
          <w:lang w:eastAsia="zh-CN"/>
        </w:rPr>
        <w:t xml:space="preserve">: 128872. </w:t>
      </w:r>
      <w:hyperlink w:tgtFrame="_blank" w:tooltip="Persistent link using digital object identifier" w:history="1" r:id="rId44">
        <w:r w:rsidRPr="004356D7">
          <w:rPr>
            <w:rStyle w:val="anchor-text"/>
            <w:color w:val="0000FF"/>
            <w:sz w:val="20"/>
            <w:szCs w:val="20"/>
            <w:u w:val="single"/>
          </w:rPr>
          <w:t>https://doi.org/10.1016/j.ufug.2025.128872</w:t>
        </w:r>
      </w:hyperlink>
    </w:p>
    <w:p w:rsidRPr="007147EF" w:rsidR="009F21C4" w:rsidP="009F21C4" w:rsidRDefault="009F21C4" w14:paraId="33692721" w14:textId="77777777">
      <w:r w:rsidRPr="007147EF">
        <w:t xml:space="preserve">Dzhambov, A. M., Markevych, I., Hartig, T., Tilov, B., </w:t>
      </w:r>
      <w:proofErr w:type="spellStart"/>
      <w:r w:rsidRPr="007147EF">
        <w:t>Arabadzhiev</w:t>
      </w:r>
      <w:proofErr w:type="spellEnd"/>
      <w:r w:rsidRPr="007147EF">
        <w:t xml:space="preserve">, Z., Stoyanov, D., … Dimitrova, D. D., 2018. Multiple pathways link urban green- and </w:t>
      </w:r>
      <w:proofErr w:type="spellStart"/>
      <w:r w:rsidRPr="007147EF">
        <w:t>bluespace</w:t>
      </w:r>
      <w:proofErr w:type="spellEnd"/>
      <w:r w:rsidRPr="007147EF">
        <w:t xml:space="preserve"> to mental health in young adults. </w:t>
      </w:r>
      <w:r w:rsidRPr="007147EF">
        <w:rPr>
          <w:i/>
          <w:iCs/>
        </w:rPr>
        <w:t>Environmental Research</w:t>
      </w:r>
      <w:r w:rsidRPr="007147EF">
        <w:t xml:space="preserve">, </w:t>
      </w:r>
      <w:r w:rsidRPr="007147EF">
        <w:rPr>
          <w:i/>
          <w:iCs/>
        </w:rPr>
        <w:t>166</w:t>
      </w:r>
      <w:r w:rsidRPr="007147EF">
        <w:t xml:space="preserve">(June), 223–233. </w:t>
      </w:r>
      <w:hyperlink w:history="1" r:id="rId45">
        <w:r w:rsidRPr="00CE3786">
          <w:rPr>
            <w:rStyle w:val="Hyperlink"/>
            <w:rFonts w:ascii="Calibri" w:hAnsi="Calibri" w:cs="Calibri"/>
            <w:sz w:val="20"/>
            <w:szCs w:val="20"/>
          </w:rPr>
          <w:t>https://doi.org/10.1016/j.envres.2018.06.004</w:t>
        </w:r>
      </w:hyperlink>
      <w:r>
        <w:t xml:space="preserve"> </w:t>
      </w:r>
    </w:p>
    <w:p w:rsidRPr="007147EF" w:rsidR="009F21C4" w:rsidP="009F21C4" w:rsidRDefault="009F21C4" w14:paraId="640EE032" w14:textId="77777777">
      <w:pPr>
        <w:rPr>
          <w:rFonts w:eastAsiaTheme="minorEastAsia" w:cstheme="minorHAnsi"/>
          <w:lang w:eastAsia="zh-CN"/>
          <w14:ligatures w14:val="standardContextual"/>
        </w:rPr>
      </w:pPr>
      <w:r w:rsidRPr="007147EF">
        <w:t>EEA</w:t>
      </w:r>
      <w:r>
        <w:t xml:space="preserve"> </w:t>
      </w:r>
      <w:r w:rsidRPr="004356D7">
        <w:rPr>
          <w:rFonts w:eastAsiaTheme="minorEastAsia" w:cstheme="minorHAnsi"/>
          <w:color w:val="3F3F3F"/>
          <w:lang w:eastAsia="zh-CN"/>
          <w14:ligatures w14:val="standardContextual"/>
        </w:rPr>
        <w:t>European Environment Agency</w:t>
      </w:r>
      <w:r w:rsidRPr="007147EF">
        <w:t xml:space="preserve">, 2010. </w:t>
      </w:r>
      <w:r w:rsidRPr="007147EF">
        <w:rPr>
          <w:i/>
          <w:iCs/>
        </w:rPr>
        <w:t>Good practice guide on noise exposure and potential health effects</w:t>
      </w:r>
      <w:r w:rsidRPr="007147EF">
        <w:t xml:space="preserve">. Retrieved from </w:t>
      </w:r>
      <w:hyperlink w:history="1" r:id="rId46">
        <w:r w:rsidRPr="00CE3786">
          <w:rPr>
            <w:rStyle w:val="Hyperlink"/>
            <w:rFonts w:ascii="Calibri" w:hAnsi="Calibri" w:cs="Calibri"/>
            <w:sz w:val="20"/>
            <w:szCs w:val="20"/>
          </w:rPr>
          <w:t>https://www.eea.europa.eu/publications/good-practice-guide-on-noise</w:t>
        </w:r>
      </w:hyperlink>
      <w:r>
        <w:t xml:space="preserve"> </w:t>
      </w:r>
    </w:p>
    <w:p w:rsidRPr="006D6152" w:rsidR="009F21C4" w:rsidP="009F21C4" w:rsidRDefault="009F21C4" w14:paraId="29BBDBBF" w14:textId="77777777">
      <w:pPr>
        <w:rPr>
          <w:color w:val="000000" w:themeColor="text1"/>
        </w:rPr>
      </w:pPr>
      <w:r w:rsidRPr="004356D7">
        <w:rPr>
          <w:lang w:eastAsia="zh-CN"/>
        </w:rPr>
        <w:t xml:space="preserve">EEA European Environment Agency, 2014. Good practice guide on quiet areas. EEA Technical Report 4/2014. 58 pp. </w:t>
      </w:r>
      <w:hyperlink w:history="1" r:id="rId47">
        <w:r w:rsidRPr="006D6152">
          <w:rPr>
            <w:color w:val="094FD1"/>
            <w:u w:val="single" w:color="094FD1"/>
            <w:lang w:eastAsia="zh-CN"/>
          </w:rPr>
          <w:t>https://www.eea.europa.eu/publications/good-practice-guide-on-quiet-areas</w:t>
        </w:r>
      </w:hyperlink>
    </w:p>
    <w:p w:rsidR="009F21C4" w:rsidP="009F21C4" w:rsidRDefault="009F21C4" w14:paraId="26E9F259" w14:textId="77777777">
      <w:r w:rsidRPr="009F21C4">
        <w:rPr>
          <w:lang w:eastAsia="zh-CN"/>
        </w:rPr>
        <w:t xml:space="preserve">EEA European Environment Agency, 2025. Environmental noise in Europe 2025. </w:t>
      </w:r>
      <w:r w:rsidRPr="00CE5775">
        <w:rPr>
          <w:i/>
          <w:iCs/>
          <w:lang w:eastAsia="zh-CN"/>
        </w:rPr>
        <w:t>EEA Report 5/2025</w:t>
      </w:r>
      <w:r>
        <w:rPr>
          <w:lang w:eastAsia="zh-CN"/>
        </w:rPr>
        <w:t xml:space="preserve">. 151 pp. Download: </w:t>
      </w:r>
      <w:hyperlink w:history="1" r:id="rId48">
        <w:r w:rsidRPr="003F70D1">
          <w:rPr>
            <w:rStyle w:val="Hyperlink"/>
            <w:lang w:eastAsia="zh-CN"/>
          </w:rPr>
          <w:t>https://www.eea.europa.eu/en/analysis/publications/environmental-noise-in-europe-2025</w:t>
        </w:r>
      </w:hyperlink>
      <w:r>
        <w:rPr>
          <w:lang w:eastAsia="zh-CN"/>
        </w:rPr>
        <w:t xml:space="preserve"> </w:t>
      </w:r>
    </w:p>
    <w:p w:rsidRPr="004356D7" w:rsidR="009F21C4" w:rsidP="009F21C4" w:rsidRDefault="009F21C4" w14:paraId="78031081" w14:textId="77777777">
      <w:r w:rsidRPr="00273341">
        <w:t xml:space="preserve">Evensen, K.H., </w:t>
      </w:r>
      <w:proofErr w:type="spellStart"/>
      <w:r w:rsidRPr="00273341">
        <w:t>Raanaas</w:t>
      </w:r>
      <w:proofErr w:type="spellEnd"/>
      <w:r w:rsidRPr="00273341">
        <w:t xml:space="preserve">, R.H., </w:t>
      </w:r>
      <w:proofErr w:type="spellStart"/>
      <w:r w:rsidRPr="00273341">
        <w:t>Fyhri</w:t>
      </w:r>
      <w:proofErr w:type="spellEnd"/>
      <w:r w:rsidRPr="00273341">
        <w:t xml:space="preserve">, A. 2016. </w:t>
      </w:r>
      <w:r w:rsidRPr="004356D7">
        <w:t xml:space="preserve">Soundscape and perceived suitability for recreation in an urban designated quiet zone. </w:t>
      </w:r>
      <w:r w:rsidRPr="004356D7">
        <w:rPr>
          <w:i/>
          <w:iCs/>
        </w:rPr>
        <w:t>Urban Forestry and Urban Greening</w:t>
      </w:r>
      <w:r w:rsidRPr="004356D7">
        <w:t xml:space="preserve"> </w:t>
      </w:r>
      <w:r w:rsidRPr="004356D7">
        <w:rPr>
          <w:b/>
          <w:bCs/>
        </w:rPr>
        <w:t>20</w:t>
      </w:r>
      <w:r w:rsidRPr="004356D7">
        <w:t xml:space="preserve">: 243–248. </w:t>
      </w:r>
      <w:hyperlink w:history="1" r:id="rId49">
        <w:r w:rsidRPr="004356D7">
          <w:rPr>
            <w:rStyle w:val="Hyperlink"/>
            <w:sz w:val="20"/>
            <w:szCs w:val="20"/>
          </w:rPr>
          <w:t>http://dx.doi.org/10.1016/j.ufug.2016.09.003</w:t>
        </w:r>
      </w:hyperlink>
      <w:r w:rsidRPr="004356D7">
        <w:rPr>
          <w:color w:val="0080AC"/>
        </w:rPr>
        <w:t xml:space="preserve"> </w:t>
      </w:r>
    </w:p>
    <w:p w:rsidRPr="00385741" w:rsidR="009F21C4" w:rsidP="009F21C4" w:rsidRDefault="009F21C4" w14:paraId="289D0C57" w14:textId="77777777">
      <w:pPr>
        <w:rPr>
          <w:lang w:val="it-IT"/>
        </w:rPr>
      </w:pPr>
      <w:r w:rsidRPr="004356D7">
        <w:t xml:space="preserve">Farina, A. 2014. Soundscape ecology: principles, patterns, methods and applications. </w:t>
      </w:r>
      <w:r w:rsidRPr="00385741">
        <w:rPr>
          <w:lang w:val="it-IT"/>
        </w:rPr>
        <w:t xml:space="preserve">Springer </w:t>
      </w:r>
      <w:proofErr w:type="spellStart"/>
      <w:r w:rsidRPr="00385741">
        <w:rPr>
          <w:lang w:val="it-IT"/>
        </w:rPr>
        <w:t>Science+Business</w:t>
      </w:r>
      <w:proofErr w:type="spellEnd"/>
      <w:r w:rsidRPr="00385741">
        <w:rPr>
          <w:lang w:val="it-IT"/>
        </w:rPr>
        <w:t xml:space="preserve"> Media Dordrecht. DOI: 10.1007/978-94-007-7374-5_5</w:t>
      </w:r>
    </w:p>
    <w:p w:rsidRPr="006D6152" w:rsidR="009F21C4" w:rsidP="009F21C4" w:rsidRDefault="009F21C4" w14:paraId="2BEF399A" w14:textId="77777777">
      <w:r w:rsidRPr="00CE5775">
        <w:rPr>
          <w:lang w:val="it-IT"/>
        </w:rPr>
        <w:t xml:space="preserve">Farina, A., Pieretti, N. 2012. </w:t>
      </w:r>
      <w:r w:rsidRPr="004356D7">
        <w:t xml:space="preserve">The soundscape ecology: a new frontier of landscape research and its application to islands and coastal systems. J. Marine and Island Cultures 1, 21–26. </w:t>
      </w:r>
      <w:hyperlink w:tgtFrame="_blank" w:tooltip="Persistent link using digital object identifier" w:history="1" r:id="rId50">
        <w:r w:rsidRPr="0045527A">
          <w:rPr>
            <w:rStyle w:val="anchor-text"/>
            <w:color w:val="0000FF"/>
            <w:sz w:val="20"/>
            <w:szCs w:val="20"/>
            <w:u w:val="single"/>
          </w:rPr>
          <w:t>https://doi.org/10.1016/j.imic.2012.04.002</w:t>
        </w:r>
      </w:hyperlink>
      <w:r w:rsidRPr="006D6152">
        <w:t xml:space="preserve"> </w:t>
      </w:r>
    </w:p>
    <w:p w:rsidRPr="00CE5775" w:rsidR="009F21C4" w:rsidP="009F21C4" w:rsidRDefault="009F21C4" w14:paraId="1381942D" w14:textId="77777777">
      <w:pPr>
        <w:rPr>
          <w:lang w:val="de-CH"/>
        </w:rPr>
      </w:pPr>
      <w:r w:rsidRPr="006D6152">
        <w:rPr>
          <w:lang w:val="de-DE"/>
        </w:rPr>
        <w:t>Fiebig, A., Schulte-</w:t>
      </w:r>
      <w:proofErr w:type="spellStart"/>
      <w:r w:rsidRPr="006D6152">
        <w:rPr>
          <w:lang w:val="de-DE"/>
        </w:rPr>
        <w:t>Fortkamp</w:t>
      </w:r>
      <w:proofErr w:type="spellEnd"/>
      <w:r w:rsidRPr="006D6152">
        <w:rPr>
          <w:lang w:val="de-DE"/>
        </w:rPr>
        <w:t xml:space="preserve">, B. 2019. Soundscape – Fortschritte in der Standardisierung auf internationaler Ebene. Akustik Journal 1/2019: 36–43. </w:t>
      </w:r>
      <w:hyperlink w:history="1" r:id="rId51">
        <w:r w:rsidRPr="00CE5775">
          <w:rPr>
            <w:rStyle w:val="Hyperlink"/>
            <w:rFonts w:cstheme="minorHAnsi"/>
            <w:sz w:val="20"/>
            <w:szCs w:val="20"/>
            <w:lang w:val="de-CH"/>
          </w:rPr>
          <w:t>https://www.dega-akustik.de/fileadmin/dega-akustik.de/publikationen/akustik-journal/19-01/akustik_journal_2019_01_online_artikel3.pdf</w:t>
        </w:r>
      </w:hyperlink>
    </w:p>
    <w:p w:rsidRPr="006F0E4F" w:rsidR="009F21C4" w:rsidP="009F21C4" w:rsidRDefault="009F21C4" w14:paraId="6D1E43E8" w14:textId="77777777">
      <w:proofErr w:type="spellStart"/>
      <w:r w:rsidRPr="006D6152">
        <w:rPr>
          <w:lang w:val="de-DE"/>
        </w:rPr>
        <w:t>Fuegen</w:t>
      </w:r>
      <w:proofErr w:type="spellEnd"/>
      <w:r w:rsidRPr="006D6152">
        <w:rPr>
          <w:lang w:val="de-DE"/>
        </w:rPr>
        <w:t xml:space="preserve">, K., Breitenbecher, K.H. 2018. </w:t>
      </w:r>
      <w:r w:rsidRPr="004356D7">
        <w:t xml:space="preserve">Walking and being outdoors in nature increase positive affect and </w:t>
      </w:r>
      <w:r w:rsidRPr="006F0E4F">
        <w:t xml:space="preserve">energy. Ecopsychology 10:14–22. </w:t>
      </w:r>
      <w:hyperlink w:history="1" r:id="rId52">
        <w:r w:rsidRPr="00385741">
          <w:rPr>
            <w:rStyle w:val="Hyperlink"/>
            <w:sz w:val="20"/>
            <w:szCs w:val="20"/>
          </w:rPr>
          <w:t>https://doi.org/10.1089/eco.2017.003</w:t>
        </w:r>
      </w:hyperlink>
      <w:r w:rsidRPr="00385741">
        <w:t xml:space="preserve"> </w:t>
      </w:r>
    </w:p>
    <w:p w:rsidRPr="004356D7" w:rsidR="009F21C4" w:rsidP="009F21C4" w:rsidRDefault="009F21C4" w14:paraId="3D201903" w14:textId="77777777">
      <w:pPr>
        <w:rPr>
          <w:rStyle w:val="anchor-text"/>
          <w:color w:val="0000FF"/>
          <w:sz w:val="20"/>
          <w:szCs w:val="20"/>
        </w:rPr>
      </w:pPr>
      <w:r w:rsidRPr="004356D7">
        <w:t xml:space="preserve">García-Martín, M.; </w:t>
      </w:r>
      <w:proofErr w:type="spellStart"/>
      <w:r w:rsidRPr="004356D7">
        <w:t>Kolecka</w:t>
      </w:r>
      <w:proofErr w:type="spellEnd"/>
      <w:r w:rsidRPr="004356D7">
        <w:t xml:space="preserve">, N.; Hunziker, M.; Graz, L.; Dopico, J.; Schäffer, B.; </w:t>
      </w:r>
      <w:proofErr w:type="spellStart"/>
      <w:r w:rsidRPr="004356D7">
        <w:t>Wunderli</w:t>
      </w:r>
      <w:proofErr w:type="spellEnd"/>
      <w:r w:rsidRPr="004356D7">
        <w:t xml:space="preserve">, J.M.; Tobias, S. 2025. The role of greenness and road traffic noise for psychological restoration in everyday environments. A participatory mapping approach. </w:t>
      </w:r>
      <w:r w:rsidRPr="004356D7">
        <w:rPr>
          <w:rFonts w:cstheme="minorHAnsi"/>
          <w:i/>
          <w:iCs/>
        </w:rPr>
        <w:t>Landscape and Urban Planning</w:t>
      </w:r>
      <w:r w:rsidRPr="004356D7">
        <w:rPr>
          <w:rFonts w:cstheme="minorHAnsi"/>
        </w:rPr>
        <w:t xml:space="preserve"> </w:t>
      </w:r>
      <w:r w:rsidRPr="004356D7">
        <w:rPr>
          <w:rFonts w:cstheme="minorHAnsi"/>
          <w:b/>
          <w:bCs/>
        </w:rPr>
        <w:t>259</w:t>
      </w:r>
      <w:r w:rsidRPr="004356D7">
        <w:rPr>
          <w:rFonts w:cstheme="minorHAnsi"/>
        </w:rPr>
        <w:t xml:space="preserve">: 105339. </w:t>
      </w:r>
      <w:hyperlink w:tgtFrame="_blank" w:tooltip="Persistent link using digital object identifier" w:history="1" r:id="rId53">
        <w:r w:rsidRPr="004356D7">
          <w:rPr>
            <w:rStyle w:val="anchor-text"/>
            <w:color w:val="0000FF"/>
            <w:sz w:val="20"/>
            <w:szCs w:val="20"/>
          </w:rPr>
          <w:t>https://doi.org/10.1016/j.landurbplan.2025.105339</w:t>
        </w:r>
      </w:hyperlink>
      <w:r w:rsidRPr="001038DF">
        <w:t xml:space="preserve"> </w:t>
      </w:r>
    </w:p>
    <w:p w:rsidRPr="004356D7" w:rsidR="009F21C4" w:rsidP="009F21C4" w:rsidRDefault="009F21C4" w14:paraId="136C59FD" w14:textId="77777777">
      <w:pPr>
        <w:rPr>
          <w:rStyle w:val="anchor-text"/>
          <w:color w:val="0000FF"/>
          <w:sz w:val="20"/>
          <w:szCs w:val="20"/>
        </w:rPr>
      </w:pPr>
      <w:r w:rsidRPr="00385741">
        <w:rPr>
          <w:lang w:val="es-ES"/>
        </w:rPr>
        <w:t xml:space="preserve">García-Martín, M.; Tobias, S., 2025. </w:t>
      </w:r>
      <w:r w:rsidRPr="004356D7">
        <w:t xml:space="preserve">Swiss-wide survey on restorative places and road traffic noise. </w:t>
      </w:r>
      <w:proofErr w:type="spellStart"/>
      <w:r w:rsidRPr="004356D7">
        <w:t>EnviDat</w:t>
      </w:r>
      <w:proofErr w:type="spellEnd"/>
      <w:r w:rsidRPr="004356D7">
        <w:t xml:space="preserve">. </w:t>
      </w:r>
      <w:hyperlink w:history="1" r:id="rId54">
        <w:r w:rsidRPr="004356D7">
          <w:rPr>
            <w:rStyle w:val="Hyperlink"/>
            <w:iCs/>
            <w:sz w:val="20"/>
            <w:szCs w:val="20"/>
          </w:rPr>
          <w:t>doi:10.16904/envidat.629</w:t>
        </w:r>
      </w:hyperlink>
      <w:r w:rsidRPr="004356D7">
        <w:t>.</w:t>
      </w:r>
    </w:p>
    <w:p w:rsidRPr="00473A3A" w:rsidR="009F21C4" w:rsidP="009F21C4" w:rsidRDefault="009F21C4" w14:paraId="3EC506D7" w14:textId="77777777">
      <w:r w:rsidRPr="007147EF">
        <w:t xml:space="preserve">Hartig, T., 2004. Restorative Environments. </w:t>
      </w:r>
      <w:proofErr w:type="spellStart"/>
      <w:r w:rsidRPr="007147EF">
        <w:rPr>
          <w:i/>
          <w:iCs/>
        </w:rPr>
        <w:t>Encyclopedia</w:t>
      </w:r>
      <w:proofErr w:type="spellEnd"/>
      <w:r w:rsidRPr="007147EF">
        <w:rPr>
          <w:i/>
          <w:iCs/>
        </w:rPr>
        <w:t xml:space="preserve"> of Applied Psychology, Three-Volume Set</w:t>
      </w:r>
      <w:r w:rsidRPr="007147EF">
        <w:t xml:space="preserve">, 273–279. </w:t>
      </w:r>
      <w:hyperlink w:history="1" r:id="rId55">
        <w:r w:rsidRPr="00473A3A">
          <w:rPr>
            <w:rStyle w:val="Hyperlink"/>
            <w:rFonts w:ascii="Calibri" w:hAnsi="Calibri" w:cs="Calibri"/>
            <w:sz w:val="20"/>
            <w:szCs w:val="20"/>
          </w:rPr>
          <w:t>https://doi.org/10.1016/B0-12-657410-3/00821-7</w:t>
        </w:r>
      </w:hyperlink>
      <w:r w:rsidRPr="00473A3A">
        <w:t xml:space="preserve"> </w:t>
      </w:r>
    </w:p>
    <w:p w:rsidRPr="001C074B" w:rsidR="009F21C4" w:rsidP="009F21C4" w:rsidRDefault="009F21C4" w14:paraId="27A44E55" w14:textId="77777777">
      <w:r w:rsidRPr="001C074B">
        <w:t xml:space="preserve">Hartig, T., Evans, G. W., </w:t>
      </w:r>
      <w:proofErr w:type="spellStart"/>
      <w:r w:rsidRPr="001C074B">
        <w:t>Jamner</w:t>
      </w:r>
      <w:proofErr w:type="spellEnd"/>
      <w:r w:rsidRPr="001C074B">
        <w:t xml:space="preserve">, L. D., Davis, D. S., &amp; </w:t>
      </w:r>
      <w:proofErr w:type="spellStart"/>
      <w:r w:rsidRPr="001C074B">
        <w:t>Gärling</w:t>
      </w:r>
      <w:proofErr w:type="spellEnd"/>
      <w:r w:rsidRPr="001C074B">
        <w:t xml:space="preserve">, T., 2003. </w:t>
      </w:r>
      <w:r w:rsidRPr="007147EF">
        <w:t xml:space="preserve">Tracking restoration in natural and urban field settings. </w:t>
      </w:r>
      <w:r w:rsidRPr="007147EF">
        <w:rPr>
          <w:i/>
          <w:iCs/>
        </w:rPr>
        <w:t>Journal of Environmental Psychology</w:t>
      </w:r>
      <w:r w:rsidRPr="007147EF">
        <w:t xml:space="preserve">, </w:t>
      </w:r>
      <w:r w:rsidRPr="007147EF">
        <w:rPr>
          <w:i/>
          <w:iCs/>
        </w:rPr>
        <w:t>23</w:t>
      </w:r>
      <w:r w:rsidRPr="007147EF">
        <w:t xml:space="preserve">(2), 109–123. </w:t>
      </w:r>
      <w:hyperlink w:history="1" r:id="rId56">
        <w:r w:rsidRPr="00473A3A">
          <w:rPr>
            <w:rStyle w:val="Hyperlink"/>
            <w:rFonts w:ascii="Calibri" w:hAnsi="Calibri" w:cs="Calibri"/>
            <w:sz w:val="20"/>
            <w:szCs w:val="20"/>
          </w:rPr>
          <w:t>https://doi.org/10.1016/S0272-4944(02)</w:t>
        </w:r>
        <w:r w:rsidRPr="001C074B">
          <w:rPr>
            <w:rStyle w:val="Hyperlink"/>
            <w:rFonts w:ascii="Calibri" w:hAnsi="Calibri" w:cs="Calibri"/>
            <w:sz w:val="20"/>
            <w:szCs w:val="20"/>
          </w:rPr>
          <w:t>00109-3</w:t>
        </w:r>
      </w:hyperlink>
      <w:r w:rsidRPr="00473A3A">
        <w:t xml:space="preserve"> </w:t>
      </w:r>
    </w:p>
    <w:p w:rsidRPr="007147EF" w:rsidR="009F21C4" w:rsidP="009F21C4" w:rsidRDefault="009F21C4" w14:paraId="655DDFC1" w14:textId="77777777">
      <w:r w:rsidRPr="001C074B">
        <w:t xml:space="preserve">Hartig, T., Korpela, K., Evans, G. W., &amp; </w:t>
      </w:r>
      <w:proofErr w:type="spellStart"/>
      <w:r w:rsidRPr="001C074B">
        <w:t>Gärling</w:t>
      </w:r>
      <w:proofErr w:type="spellEnd"/>
      <w:r w:rsidRPr="001C074B">
        <w:t xml:space="preserve">, T., 1997. </w:t>
      </w:r>
      <w:r w:rsidRPr="007147EF">
        <w:t xml:space="preserve">A measure of restorative quality in environments. </w:t>
      </w:r>
      <w:r w:rsidRPr="007147EF">
        <w:rPr>
          <w:i/>
          <w:iCs/>
        </w:rPr>
        <w:t>Scandinavian Housing and Planning Research</w:t>
      </w:r>
      <w:r w:rsidRPr="007147EF">
        <w:t xml:space="preserve">, </w:t>
      </w:r>
      <w:r w:rsidRPr="007147EF">
        <w:rPr>
          <w:i/>
          <w:iCs/>
        </w:rPr>
        <w:t>14</w:t>
      </w:r>
      <w:r w:rsidRPr="007147EF">
        <w:t xml:space="preserve">(4), 175–194. </w:t>
      </w:r>
      <w:hyperlink w:history="1" r:id="rId57">
        <w:r w:rsidRPr="00CE3786">
          <w:rPr>
            <w:rStyle w:val="Hyperlink"/>
            <w:rFonts w:ascii="Calibri" w:hAnsi="Calibri" w:cs="Calibri"/>
            <w:sz w:val="20"/>
            <w:szCs w:val="20"/>
          </w:rPr>
          <w:t>https://doi.org/10.1080/02815739708730435</w:t>
        </w:r>
      </w:hyperlink>
      <w:r>
        <w:t xml:space="preserve"> </w:t>
      </w:r>
    </w:p>
    <w:p w:rsidRPr="00F2445A" w:rsidR="009F21C4" w:rsidP="009F21C4" w:rsidRDefault="009F21C4" w14:paraId="5D5DD6E3" w14:textId="77777777">
      <w:r w:rsidRPr="007147EF">
        <w:t xml:space="preserve">Hartig, T., Mitchell, R., De Vries, S., &amp; Frumkin, H., 2014. Nature and health. </w:t>
      </w:r>
      <w:r w:rsidRPr="007147EF">
        <w:rPr>
          <w:i/>
          <w:iCs/>
        </w:rPr>
        <w:t>Annual Review of Public Health</w:t>
      </w:r>
      <w:r w:rsidRPr="007147EF">
        <w:t xml:space="preserve">, </w:t>
      </w:r>
      <w:r w:rsidRPr="007147EF">
        <w:rPr>
          <w:i/>
          <w:iCs/>
        </w:rPr>
        <w:t>35</w:t>
      </w:r>
      <w:r w:rsidRPr="007147EF">
        <w:t xml:space="preserve">, 207–228. </w:t>
      </w:r>
      <w:hyperlink w:history="1" r:id="rId58">
        <w:r w:rsidRPr="00F2445A">
          <w:rPr>
            <w:rStyle w:val="Hyperlink"/>
            <w:rFonts w:ascii="Calibri" w:hAnsi="Calibri" w:cs="Calibri"/>
            <w:sz w:val="20"/>
            <w:szCs w:val="20"/>
          </w:rPr>
          <w:t>https://doi.org/10.1146/annurev-publhealth-032013-182443</w:t>
        </w:r>
      </w:hyperlink>
      <w:r w:rsidRPr="00F2445A">
        <w:t xml:space="preserve"> </w:t>
      </w:r>
    </w:p>
    <w:p w:rsidRPr="00E10842" w:rsidR="009F21C4" w:rsidP="009F21C4" w:rsidRDefault="009F21C4" w14:paraId="7409B241" w14:textId="77777777">
      <w:pPr>
        <w:pStyle w:val="CitaviBibliographyEntry"/>
        <w:spacing w:before="0" w:after="120" w:line="360" w:lineRule="auto"/>
        <w:ind w:left="0" w:hanging="11"/>
        <w:rPr>
          <w:szCs w:val="22"/>
        </w:rPr>
      </w:pPr>
      <w:bookmarkStart w:name="_CTVL0016c7326f3148d4a848a0731f02e720dc7" w:id="12"/>
      <w:r>
        <w:t xml:space="preserve">Hasanzadeh, K. 2022. Use of participatory mapping approaches for activity space studies: a brief overview of pros and cons. </w:t>
      </w:r>
      <w:proofErr w:type="spellStart"/>
      <w:r w:rsidRPr="009F21C4">
        <w:rPr>
          <w:i/>
          <w:iCs/>
        </w:rPr>
        <w:t>GeoJournal</w:t>
      </w:r>
      <w:proofErr w:type="spellEnd"/>
      <w:r w:rsidRPr="009F21C4">
        <w:t xml:space="preserve"> </w:t>
      </w:r>
      <w:r w:rsidRPr="009F21C4">
        <w:rPr>
          <w:b/>
          <w:bCs/>
        </w:rPr>
        <w:t>87</w:t>
      </w:r>
      <w:r w:rsidRPr="009F21C4">
        <w:t xml:space="preserve"> (</w:t>
      </w:r>
      <w:proofErr w:type="spellStart"/>
      <w:r w:rsidRPr="009F21C4">
        <w:t>Suppl</w:t>
      </w:r>
      <w:proofErr w:type="spellEnd"/>
      <w:r w:rsidRPr="009F21C4">
        <w:t xml:space="preserve"> 4): 723–738. </w:t>
      </w:r>
      <w:hyperlink w:history="1" r:id="rId59">
        <w:r w:rsidRPr="00E10842">
          <w:rPr>
            <w:rStyle w:val="Hyperlink"/>
          </w:rPr>
          <w:t>https://doi.org/10.1007/s10708-021-10489-0</w:t>
        </w:r>
      </w:hyperlink>
      <w:r w:rsidRPr="00E10842">
        <w:t xml:space="preserve"> </w:t>
      </w:r>
    </w:p>
    <w:p w:rsidRPr="003B575D" w:rsidR="009F21C4" w:rsidP="009F21C4" w:rsidRDefault="009F21C4" w14:paraId="3308681E" w14:textId="77777777">
      <w:pPr>
        <w:pStyle w:val="CitaviBibliographyEntry"/>
        <w:spacing w:before="0" w:after="120" w:line="360" w:lineRule="auto"/>
        <w:ind w:left="0" w:hanging="11"/>
        <w:rPr>
          <w:szCs w:val="22"/>
          <w:lang w:val="de-DE"/>
        </w:rPr>
      </w:pPr>
      <w:proofErr w:type="spellStart"/>
      <w:r w:rsidRPr="00E10842">
        <w:rPr>
          <w:szCs w:val="22"/>
        </w:rPr>
        <w:t>Hegetschweiler</w:t>
      </w:r>
      <w:proofErr w:type="spellEnd"/>
      <w:r w:rsidRPr="00E10842">
        <w:rPr>
          <w:szCs w:val="22"/>
        </w:rPr>
        <w:t xml:space="preserve">, T., Fischer, C., Moretti, M., &amp; Hunziker, M. 2020. </w:t>
      </w:r>
      <w:r w:rsidRPr="003B575D">
        <w:rPr>
          <w:szCs w:val="22"/>
        </w:rPr>
        <w:t>Integrating data from National Forest Inventories into socio-cultural forest monitoring – a new approach.</w:t>
      </w:r>
      <w:bookmarkEnd w:id="12"/>
      <w:r w:rsidRPr="003B575D">
        <w:rPr>
          <w:szCs w:val="22"/>
        </w:rPr>
        <w:t xml:space="preserve"> </w:t>
      </w:r>
      <w:r w:rsidRPr="009F21C4">
        <w:rPr>
          <w:i/>
          <w:szCs w:val="22"/>
          <w:lang w:val="it-CH"/>
        </w:rPr>
        <w:t xml:space="preserve">Scand. </w:t>
      </w:r>
      <w:r w:rsidRPr="003B575D">
        <w:rPr>
          <w:i/>
          <w:szCs w:val="22"/>
          <w:lang w:val="de-DE"/>
        </w:rPr>
        <w:t xml:space="preserve">J. </w:t>
      </w:r>
      <w:proofErr w:type="spellStart"/>
      <w:r w:rsidRPr="003B575D">
        <w:rPr>
          <w:i/>
          <w:szCs w:val="22"/>
          <w:lang w:val="de-DE"/>
        </w:rPr>
        <w:t>For</w:t>
      </w:r>
      <w:proofErr w:type="spellEnd"/>
      <w:r w:rsidRPr="003B575D">
        <w:rPr>
          <w:i/>
          <w:szCs w:val="22"/>
          <w:lang w:val="de-DE"/>
        </w:rPr>
        <w:t>. Res.</w:t>
      </w:r>
      <w:r w:rsidRPr="003B575D">
        <w:rPr>
          <w:szCs w:val="22"/>
          <w:lang w:val="de-DE"/>
        </w:rPr>
        <w:t xml:space="preserve">, </w:t>
      </w:r>
      <w:r w:rsidRPr="003B575D">
        <w:rPr>
          <w:i/>
          <w:szCs w:val="22"/>
          <w:lang w:val="de-DE"/>
        </w:rPr>
        <w:t>35</w:t>
      </w:r>
      <w:r w:rsidRPr="003B575D">
        <w:rPr>
          <w:szCs w:val="22"/>
          <w:lang w:val="de-DE"/>
        </w:rPr>
        <w:t xml:space="preserve">(5-6), 274–285. </w:t>
      </w:r>
      <w:hyperlink w:history="1" r:id="rId60">
        <w:r w:rsidRPr="00605EAE">
          <w:rPr>
            <w:rStyle w:val="Hyperlink"/>
            <w:szCs w:val="22"/>
            <w:lang w:val="de-DE"/>
          </w:rPr>
          <w:t>https://doi.org/10.1080/02827581.2020.1799066</w:t>
        </w:r>
      </w:hyperlink>
      <w:r w:rsidRPr="003B575D">
        <w:rPr>
          <w:szCs w:val="22"/>
          <w:lang w:val="de-DE"/>
        </w:rPr>
        <w:t xml:space="preserve"> </w:t>
      </w:r>
    </w:p>
    <w:p w:rsidRPr="003B575D" w:rsidR="009F21C4" w:rsidP="009F21C4" w:rsidRDefault="009F21C4" w14:paraId="648F0E27" w14:textId="77777777">
      <w:pPr>
        <w:pStyle w:val="CitaviBibliographyEntry"/>
        <w:spacing w:before="0" w:after="120" w:line="360" w:lineRule="auto"/>
        <w:ind w:left="0" w:hanging="11"/>
        <w:rPr>
          <w:szCs w:val="22"/>
          <w:lang w:val="de-DE"/>
        </w:rPr>
      </w:pPr>
      <w:bookmarkStart w:name="_CTVL001188804d56f3843d0b83b4f278b41563f" w:id="13"/>
      <w:proofErr w:type="spellStart"/>
      <w:r w:rsidRPr="003B575D">
        <w:rPr>
          <w:szCs w:val="22"/>
          <w:lang w:val="de-DE"/>
        </w:rPr>
        <w:t>Hegetschweiler</w:t>
      </w:r>
      <w:proofErr w:type="spellEnd"/>
      <w:r w:rsidRPr="003B575D">
        <w:rPr>
          <w:szCs w:val="22"/>
          <w:lang w:val="de-DE"/>
        </w:rPr>
        <w:t xml:space="preserve">, T., </w:t>
      </w:r>
      <w:proofErr w:type="spellStart"/>
      <w:r w:rsidRPr="003B575D">
        <w:rPr>
          <w:szCs w:val="22"/>
          <w:lang w:val="de-DE"/>
        </w:rPr>
        <w:t>Salak</w:t>
      </w:r>
      <w:proofErr w:type="spellEnd"/>
      <w:r w:rsidRPr="003B575D">
        <w:rPr>
          <w:szCs w:val="22"/>
          <w:lang w:val="de-DE"/>
        </w:rPr>
        <w:t>, B., Wunderlich, A. C., Bauer, N., &amp; Hunziker, M. 2022.</w:t>
      </w:r>
      <w:bookmarkEnd w:id="13"/>
      <w:r w:rsidRPr="003B575D">
        <w:rPr>
          <w:szCs w:val="22"/>
          <w:lang w:val="de-DE"/>
        </w:rPr>
        <w:t xml:space="preserve"> </w:t>
      </w:r>
      <w:r w:rsidRPr="003B575D">
        <w:rPr>
          <w:i/>
          <w:szCs w:val="22"/>
          <w:lang w:val="de-DE"/>
        </w:rPr>
        <w:t>Das Verhältnis der Schweizer Bevölkerung zum Wald. Waldmonitoring soziokulturell WaMos3. Ergebnisse der nationalen Umfrage</w:t>
      </w:r>
      <w:r w:rsidRPr="003B575D">
        <w:rPr>
          <w:szCs w:val="22"/>
          <w:lang w:val="de-DE"/>
        </w:rPr>
        <w:t xml:space="preserve"> (Vol. 120). </w:t>
      </w:r>
      <w:r w:rsidRPr="00473A3A">
        <w:rPr>
          <w:szCs w:val="22"/>
        </w:rPr>
        <w:t xml:space="preserve">Swiss Federal Institute for Forest, Snow and Landscape Research, WSL. </w:t>
      </w:r>
      <w:hyperlink w:history="1" r:id="rId61">
        <w:r w:rsidRPr="00605EAE">
          <w:rPr>
            <w:rStyle w:val="Hyperlink"/>
            <w:szCs w:val="22"/>
            <w:lang w:val="de-DE"/>
          </w:rPr>
          <w:t>https://doi.org/10.55419/wsl:30512</w:t>
        </w:r>
      </w:hyperlink>
      <w:r w:rsidRPr="003B575D">
        <w:rPr>
          <w:szCs w:val="22"/>
          <w:lang w:val="de-DE"/>
        </w:rPr>
        <w:t xml:space="preserve"> </w:t>
      </w:r>
    </w:p>
    <w:p w:rsidRPr="006D6152" w:rsidR="009F21C4" w:rsidP="009F21C4" w:rsidRDefault="009F21C4" w14:paraId="5F1EE467" w14:textId="77777777">
      <w:r w:rsidRPr="006D6152">
        <w:rPr>
          <w:lang w:val="de-DE"/>
        </w:rPr>
        <w:t xml:space="preserve">Hegewald, J., Schubert, M., Freiberg, A., Starke, K. R., Augustin, F., Riedel-Heller, S. G., … </w:t>
      </w:r>
      <w:r w:rsidRPr="007147EF">
        <w:t xml:space="preserve">Seidler, A., 2020. Traffic noise and mental health: A systematic review and meta-analysis. </w:t>
      </w:r>
      <w:r w:rsidRPr="007147EF">
        <w:rPr>
          <w:i/>
          <w:iCs/>
        </w:rPr>
        <w:t>International Journal of Environmental Research and Public Health</w:t>
      </w:r>
      <w:r w:rsidRPr="007147EF">
        <w:t xml:space="preserve">, </w:t>
      </w:r>
      <w:r w:rsidRPr="007147EF">
        <w:rPr>
          <w:i/>
          <w:iCs/>
        </w:rPr>
        <w:t>17</w:t>
      </w:r>
      <w:r w:rsidRPr="007147EF">
        <w:t xml:space="preserve">(17), 1–26. </w:t>
      </w:r>
      <w:hyperlink w:history="1" r:id="rId62">
        <w:r w:rsidRPr="0045527A">
          <w:rPr>
            <w:rStyle w:val="Hyperlink"/>
            <w:rFonts w:ascii="Calibri" w:hAnsi="Calibri" w:cs="Calibri"/>
            <w:sz w:val="20"/>
            <w:szCs w:val="20"/>
          </w:rPr>
          <w:t>https://doi.org/10.3390/ijerph17176175</w:t>
        </w:r>
      </w:hyperlink>
      <w:r w:rsidRPr="006D6152">
        <w:t xml:space="preserve"> </w:t>
      </w:r>
    </w:p>
    <w:p w:rsidRPr="007147EF" w:rsidR="009F21C4" w:rsidP="009F21C4" w:rsidRDefault="009F21C4" w14:paraId="3F2D3562" w14:textId="77777777">
      <w:r w:rsidRPr="006D6152">
        <w:t xml:space="preserve">Holland, I., Deville, N. V., Browning, M. H. E. M., Buehler, R. M., Hart, J. E., Aaron Hipp, J., … James, P., 2021. </w:t>
      </w:r>
      <w:r w:rsidRPr="007147EF">
        <w:t xml:space="preserve">Measuring nature contact: A narrative review. </w:t>
      </w:r>
      <w:r w:rsidRPr="007147EF">
        <w:rPr>
          <w:i/>
          <w:iCs/>
        </w:rPr>
        <w:t>International Journal of Environmental Research and Public Health</w:t>
      </w:r>
      <w:r w:rsidRPr="007147EF">
        <w:t xml:space="preserve">, </w:t>
      </w:r>
      <w:r w:rsidRPr="007147EF">
        <w:rPr>
          <w:i/>
          <w:iCs/>
        </w:rPr>
        <w:t>18</w:t>
      </w:r>
      <w:r w:rsidRPr="007147EF">
        <w:t xml:space="preserve">(8), 1–15. </w:t>
      </w:r>
      <w:hyperlink w:history="1" r:id="rId63">
        <w:r w:rsidRPr="00CE3786">
          <w:rPr>
            <w:rStyle w:val="Hyperlink"/>
            <w:rFonts w:ascii="Calibri" w:hAnsi="Calibri" w:cs="Calibri"/>
            <w:sz w:val="20"/>
            <w:szCs w:val="20"/>
          </w:rPr>
          <w:t>https://doi.org/10.3390/ijerph18084092</w:t>
        </w:r>
      </w:hyperlink>
      <w:r>
        <w:t xml:space="preserve"> </w:t>
      </w:r>
    </w:p>
    <w:p w:rsidRPr="007147EF" w:rsidR="009F21C4" w:rsidP="009F21C4" w:rsidRDefault="009F21C4" w14:paraId="4465D501" w14:textId="77777777">
      <w:pPr>
        <w:rPr>
          <w:rFonts w:cstheme="minorHAnsi"/>
        </w:rPr>
      </w:pPr>
      <w:r w:rsidRPr="007147EF">
        <w:t xml:space="preserve">Huang, S., Qi, J., Li, W., Dong, J., &amp; van den Bosch, C. K., 2021. The contribution to stress recovery and attention restoration potential of exposure to urban green spaces in low-density residential areas. </w:t>
      </w:r>
      <w:r w:rsidRPr="007147EF">
        <w:rPr>
          <w:i/>
          <w:iCs/>
        </w:rPr>
        <w:t>International Journal of Environmental Research and Public Health</w:t>
      </w:r>
      <w:r w:rsidRPr="007147EF">
        <w:t xml:space="preserve">, </w:t>
      </w:r>
      <w:r w:rsidRPr="007147EF">
        <w:rPr>
          <w:i/>
          <w:iCs/>
        </w:rPr>
        <w:t>18</w:t>
      </w:r>
      <w:r w:rsidRPr="007147EF">
        <w:t xml:space="preserve">(16). </w:t>
      </w:r>
      <w:hyperlink w:history="1" r:id="rId64">
        <w:r w:rsidRPr="00CE3786">
          <w:rPr>
            <w:rStyle w:val="Hyperlink"/>
            <w:rFonts w:ascii="Calibri" w:hAnsi="Calibri" w:cs="Calibri"/>
            <w:sz w:val="20"/>
            <w:szCs w:val="20"/>
          </w:rPr>
          <w:t>https://doi.org/10.3390/ijerph18168713</w:t>
        </w:r>
      </w:hyperlink>
      <w:r>
        <w:t xml:space="preserve"> </w:t>
      </w:r>
    </w:p>
    <w:p w:rsidRPr="00CE5775" w:rsidR="009F21C4" w:rsidP="009F21C4" w:rsidRDefault="009F21C4" w14:paraId="11A9707E" w14:textId="77777777">
      <w:pPr>
        <w:rPr>
          <w:rFonts w:cstheme="minorHAnsi"/>
          <w:lang w:val="de-CH"/>
        </w:rPr>
      </w:pPr>
      <w:bookmarkStart w:name="_CTVL00192926b5fb7cf4d11b3258f56105a831f" w:id="14"/>
      <w:bookmarkStart w:name="_Ref187669067" w:id="15"/>
      <w:r w:rsidRPr="004356D7">
        <w:rPr>
          <w:lang w:eastAsia="zh-CN"/>
        </w:rPr>
        <w:t xml:space="preserve">Hunziker, M., Kienast, F., 1999. Potential impacts of changing agricultural activities on scenic beauty – a prototypical technique for automated rapid assessment. </w:t>
      </w:r>
      <w:r w:rsidRPr="00CE5775">
        <w:rPr>
          <w:i/>
          <w:iCs/>
          <w:lang w:val="de-CH" w:eastAsia="zh-CN"/>
        </w:rPr>
        <w:t>Landscape Ecology</w:t>
      </w:r>
      <w:r w:rsidRPr="00CE5775">
        <w:rPr>
          <w:lang w:val="de-CH" w:eastAsia="zh-CN"/>
        </w:rPr>
        <w:t xml:space="preserve"> </w:t>
      </w:r>
      <w:r w:rsidRPr="00CE5775">
        <w:rPr>
          <w:b/>
          <w:bCs/>
          <w:lang w:val="de-CH" w:eastAsia="zh-CN"/>
        </w:rPr>
        <w:t>14:</w:t>
      </w:r>
      <w:r w:rsidRPr="00CE5775">
        <w:rPr>
          <w:lang w:val="de-CH" w:eastAsia="zh-CN"/>
        </w:rPr>
        <w:t xml:space="preserve"> 161–176. </w:t>
      </w:r>
      <w:hyperlink w:history="1" r:id="rId65">
        <w:r w:rsidRPr="00CE5775">
          <w:rPr>
            <w:rStyle w:val="Hyperlink"/>
            <w:rFonts w:cstheme="minorHAnsi"/>
            <w:lang w:val="de-CH"/>
          </w:rPr>
          <w:t>https://doi.org/10.1023/A:1008079715913</w:t>
        </w:r>
      </w:hyperlink>
      <w:r w:rsidRPr="00CE5775">
        <w:rPr>
          <w:rFonts w:cstheme="minorHAnsi"/>
          <w:lang w:val="de-CH"/>
        </w:rPr>
        <w:t xml:space="preserve"> </w:t>
      </w:r>
    </w:p>
    <w:p w:rsidRPr="00CE5775" w:rsidR="009F21C4" w:rsidP="009F21C4" w:rsidRDefault="009F21C4" w14:paraId="2C4D3F2E" w14:textId="77777777">
      <w:pPr>
        <w:autoSpaceDE w:val="0"/>
        <w:autoSpaceDN w:val="0"/>
        <w:adjustRightInd w:val="0"/>
        <w:rPr>
          <w:rFonts w:eastAsiaTheme="minorEastAsia" w:cstheme="minorHAnsi"/>
          <w:lang w:val="nl-NL" w:eastAsia="zh-CN"/>
          <w14:ligatures w14:val="standardContextual"/>
        </w:rPr>
      </w:pPr>
      <w:r w:rsidRPr="00AF5BC5">
        <w:rPr>
          <w:rFonts w:eastAsiaTheme="minorEastAsia" w:cstheme="minorHAnsi"/>
          <w:lang w:val="de-DE" w:eastAsia="zh-CN"/>
          <w14:ligatures w14:val="standardContextual"/>
        </w:rPr>
        <w:t xml:space="preserve">Hunziker, M., Buchecker, M., Hartig, T. 2007. </w:t>
      </w:r>
      <w:r w:rsidRPr="00CE5775">
        <w:rPr>
          <w:rFonts w:eastAsiaTheme="minorEastAsia" w:cstheme="minorHAnsi"/>
          <w:lang w:eastAsia="zh-CN"/>
          <w14:ligatures w14:val="standardContextual"/>
        </w:rPr>
        <w:t xml:space="preserve">Space and Place – Two Aspects of the Human-Landscape Relationship. </w:t>
      </w:r>
      <w:r w:rsidRPr="00AF5BC5">
        <w:rPr>
          <w:rFonts w:eastAsiaTheme="minorEastAsia" w:cstheme="minorHAnsi"/>
          <w:lang w:val="nl-NL" w:eastAsia="zh-CN"/>
          <w14:ligatures w14:val="standardContextual"/>
        </w:rPr>
        <w:t xml:space="preserve">In: </w:t>
      </w:r>
      <w:proofErr w:type="spellStart"/>
      <w:r w:rsidRPr="00AF5BC5">
        <w:rPr>
          <w:rFonts w:eastAsiaTheme="minorEastAsia" w:cstheme="minorHAnsi"/>
          <w:lang w:val="nl-NL" w:eastAsia="zh-CN"/>
          <w14:ligatures w14:val="standardContextual"/>
        </w:rPr>
        <w:t>Kienast</w:t>
      </w:r>
      <w:proofErr w:type="spellEnd"/>
      <w:r w:rsidRPr="00AF5BC5">
        <w:rPr>
          <w:rFonts w:eastAsiaTheme="minorEastAsia" w:cstheme="minorHAnsi"/>
          <w:lang w:val="nl-NL" w:eastAsia="zh-CN"/>
          <w14:ligatures w14:val="standardContextual"/>
        </w:rPr>
        <w:t xml:space="preserve">, F., </w:t>
      </w:r>
      <w:proofErr w:type="spellStart"/>
      <w:r w:rsidRPr="00AF5BC5">
        <w:rPr>
          <w:rFonts w:eastAsiaTheme="minorEastAsia" w:cstheme="minorHAnsi"/>
          <w:lang w:val="nl-NL" w:eastAsia="zh-CN"/>
          <w14:ligatures w14:val="standardContextual"/>
        </w:rPr>
        <w:t>Wildi</w:t>
      </w:r>
      <w:proofErr w:type="spellEnd"/>
      <w:r w:rsidRPr="00AF5BC5">
        <w:rPr>
          <w:rFonts w:eastAsiaTheme="minorEastAsia" w:cstheme="minorHAnsi"/>
          <w:lang w:val="nl-NL" w:eastAsia="zh-CN"/>
          <w14:ligatures w14:val="standardContextual"/>
        </w:rPr>
        <w:t xml:space="preserve">, O., </w:t>
      </w:r>
      <w:proofErr w:type="spellStart"/>
      <w:r w:rsidRPr="00AF5BC5">
        <w:rPr>
          <w:rFonts w:eastAsiaTheme="minorEastAsia" w:cstheme="minorHAnsi"/>
          <w:lang w:val="nl-NL" w:eastAsia="zh-CN"/>
          <w14:ligatures w14:val="standardContextual"/>
        </w:rPr>
        <w:t>Ghosh</w:t>
      </w:r>
      <w:proofErr w:type="spellEnd"/>
      <w:r w:rsidRPr="00AF5BC5">
        <w:rPr>
          <w:rFonts w:eastAsiaTheme="minorEastAsia" w:cstheme="minorHAnsi"/>
          <w:lang w:val="nl-NL" w:eastAsia="zh-CN"/>
          <w14:ligatures w14:val="standardContextual"/>
        </w:rPr>
        <w:t>, S. (</w:t>
      </w:r>
      <w:proofErr w:type="spellStart"/>
      <w:r w:rsidRPr="00AF5BC5">
        <w:rPr>
          <w:rFonts w:eastAsiaTheme="minorEastAsia" w:cstheme="minorHAnsi"/>
          <w:lang w:val="nl-NL" w:eastAsia="zh-CN"/>
          <w14:ligatures w14:val="standardContextual"/>
        </w:rPr>
        <w:t>eds</w:t>
      </w:r>
      <w:proofErr w:type="spellEnd"/>
      <w:r w:rsidRPr="00AF5BC5">
        <w:rPr>
          <w:rFonts w:eastAsiaTheme="minorEastAsia" w:cstheme="minorHAnsi"/>
          <w:lang w:val="nl-NL" w:eastAsia="zh-CN"/>
          <w14:ligatures w14:val="standardContextual"/>
        </w:rPr>
        <w:t xml:space="preserve">) A </w:t>
      </w:r>
      <w:proofErr w:type="spellStart"/>
      <w:r w:rsidRPr="00AF5BC5">
        <w:rPr>
          <w:rFonts w:eastAsiaTheme="minorEastAsia" w:cstheme="minorHAnsi"/>
          <w:lang w:val="nl-NL" w:eastAsia="zh-CN"/>
          <w14:ligatures w14:val="standardContextual"/>
        </w:rPr>
        <w:t>Changing</w:t>
      </w:r>
      <w:proofErr w:type="spellEnd"/>
      <w:r>
        <w:rPr>
          <w:rFonts w:eastAsiaTheme="minorEastAsia" w:cstheme="minorHAnsi"/>
          <w:lang w:val="nl-NL" w:eastAsia="zh-CN"/>
          <w14:ligatures w14:val="standardContextual"/>
        </w:rPr>
        <w:t xml:space="preserve"> </w:t>
      </w:r>
      <w:r w:rsidRPr="00AF5BC5">
        <w:rPr>
          <w:rFonts w:eastAsiaTheme="minorEastAsia" w:cstheme="minorHAnsi"/>
          <w:lang w:val="nl-NL" w:eastAsia="zh-CN"/>
          <w14:ligatures w14:val="standardContextual"/>
        </w:rPr>
        <w:t xml:space="preserve">World. Landscape Series, vol 8. Springer, Dordrecht. </w:t>
      </w:r>
      <w:proofErr w:type="spellStart"/>
      <w:r w:rsidRPr="00CE5775">
        <w:rPr>
          <w:rFonts w:eastAsiaTheme="minorEastAsia" w:cstheme="minorHAnsi"/>
          <w:lang w:val="nl-NL" w:eastAsia="zh-CN"/>
          <w14:ligatures w14:val="standardContextual"/>
        </w:rPr>
        <w:t>Doi</w:t>
      </w:r>
      <w:proofErr w:type="spellEnd"/>
      <w:r w:rsidRPr="00CE5775">
        <w:rPr>
          <w:rFonts w:eastAsiaTheme="minorEastAsia" w:cstheme="minorHAnsi"/>
          <w:lang w:val="nl-NL" w:eastAsia="zh-CN"/>
          <w14:ligatures w14:val="standardContextual"/>
        </w:rPr>
        <w:t>: 10.1007/978-1-4020-4436-6_5.</w:t>
      </w:r>
    </w:p>
    <w:p w:rsidRPr="004356D7" w:rsidR="009F21C4" w:rsidP="009F21C4" w:rsidRDefault="009F21C4" w14:paraId="2A7DA466" w14:textId="77777777">
      <w:r w:rsidRPr="004356D7">
        <w:t>ISO, 2003. ISO/TS 15666. Technical Specification: Acoustics – Assessment of Noise Annoyance by Means of Social and Socio-Acoustic Surveys. International Organisation for Standardization (ISO), Geneva, Switzerland.</w:t>
      </w:r>
    </w:p>
    <w:p w:rsidRPr="004356D7" w:rsidR="009F21C4" w:rsidP="009F21C4" w:rsidRDefault="009F21C4" w14:paraId="3118AAFB" w14:textId="77777777">
      <w:r w:rsidRPr="004356D7">
        <w:t>ISO, 2019. ISO/TS 12913-2. Acoustics — Soundscape — Part 2: Data collection and reporting requirements. Geneva, Switzerland: International Organisation for Standardization (ISO).</w:t>
      </w:r>
    </w:p>
    <w:p w:rsidRPr="007147EF" w:rsidR="009F21C4" w:rsidP="009F21C4" w:rsidRDefault="009F21C4" w14:paraId="1A64356E" w14:textId="77777777">
      <w:commentRangeStart w:id="16"/>
      <w:r w:rsidRPr="007147EF">
        <w:t xml:space="preserve">Kadmon, R., &amp; Harari-Kremer, R., 1992. † Present address: Department of Ecology and Evolution, Univer-1996. </w:t>
      </w:r>
      <w:r w:rsidRPr="007147EF">
        <w:rPr>
          <w:i/>
          <w:iCs/>
        </w:rPr>
        <w:t>Remote Sens. Environ</w:t>
      </w:r>
      <w:r w:rsidRPr="007147EF">
        <w:t xml:space="preserve">, </w:t>
      </w:r>
      <w:r w:rsidRPr="007147EF">
        <w:rPr>
          <w:i/>
          <w:iCs/>
        </w:rPr>
        <w:t>68</w:t>
      </w:r>
      <w:r w:rsidRPr="007147EF">
        <w:t>(98), 164–176.</w:t>
      </w:r>
      <w:commentRangeEnd w:id="16"/>
      <w:r>
        <w:rPr>
          <w:rStyle w:val="Kommentarzeichen"/>
        </w:rPr>
        <w:commentReference w:id="16"/>
      </w:r>
    </w:p>
    <w:p w:rsidRPr="007147EF" w:rsidR="009F21C4" w:rsidP="009F21C4" w:rsidRDefault="009F21C4" w14:paraId="11627310" w14:textId="77777777">
      <w:proofErr w:type="spellStart"/>
      <w:r w:rsidRPr="007147EF">
        <w:t>Kajosaari</w:t>
      </w:r>
      <w:proofErr w:type="spellEnd"/>
      <w:r w:rsidRPr="007147EF">
        <w:t xml:space="preserve">, A., &amp; Pasanen, T. P., 2021. Restorative benefits of everyday green exercise: A spatial approach. </w:t>
      </w:r>
      <w:r w:rsidRPr="007147EF">
        <w:rPr>
          <w:i/>
          <w:iCs/>
        </w:rPr>
        <w:t>Landscape and Urban Planning</w:t>
      </w:r>
      <w:r w:rsidRPr="007147EF">
        <w:t xml:space="preserve">, </w:t>
      </w:r>
      <w:r w:rsidRPr="007147EF">
        <w:rPr>
          <w:i/>
          <w:iCs/>
        </w:rPr>
        <w:t>206</w:t>
      </w:r>
      <w:r>
        <w:rPr>
          <w:i/>
          <w:iCs/>
        </w:rPr>
        <w:t xml:space="preserve"> </w:t>
      </w:r>
      <w:r w:rsidRPr="007147EF">
        <w:t xml:space="preserve">(November 2020), 103978. </w:t>
      </w:r>
      <w:hyperlink w:history="1" r:id="rId66">
        <w:r w:rsidRPr="00CE3786">
          <w:rPr>
            <w:rStyle w:val="Hyperlink"/>
            <w:rFonts w:ascii="Calibri" w:hAnsi="Calibri" w:cs="Calibri"/>
            <w:sz w:val="20"/>
            <w:szCs w:val="20"/>
          </w:rPr>
          <w:t>https://doi.org/10.1016/j.landurbplan.2020.103978</w:t>
        </w:r>
      </w:hyperlink>
      <w:r>
        <w:t xml:space="preserve"> </w:t>
      </w:r>
    </w:p>
    <w:p w:rsidRPr="007147EF" w:rsidR="009F21C4" w:rsidP="009F21C4" w:rsidRDefault="009F21C4" w14:paraId="08E4E5D6" w14:textId="77777777">
      <w:r w:rsidRPr="007147EF">
        <w:t xml:space="preserve">Kaplan, R., &amp; Kaplan, S., 1989. </w:t>
      </w:r>
      <w:r w:rsidRPr="007147EF">
        <w:rPr>
          <w:i/>
          <w:iCs/>
        </w:rPr>
        <w:t>The experience of nature: A psychological perspective.</w:t>
      </w:r>
      <w:r w:rsidRPr="007147EF">
        <w:t xml:space="preserve"> New York: Cambridge University Press. Retrieved from </w:t>
      </w:r>
      <w:hyperlink w:history="1" r:id="rId67">
        <w:r w:rsidRPr="00CE3786">
          <w:rPr>
            <w:rStyle w:val="Hyperlink"/>
            <w:rFonts w:ascii="Calibri" w:hAnsi="Calibri" w:cs="Calibri"/>
            <w:sz w:val="20"/>
            <w:szCs w:val="20"/>
          </w:rPr>
          <w:t>https://psycnet.apa.org/record/1989-98477-000</w:t>
        </w:r>
      </w:hyperlink>
      <w:r>
        <w:t xml:space="preserve"> </w:t>
      </w:r>
    </w:p>
    <w:p w:rsidRPr="007147EF" w:rsidR="009F21C4" w:rsidP="009F21C4" w:rsidRDefault="009F21C4" w14:paraId="5051FEFC" w14:textId="77777777">
      <w:r w:rsidRPr="007147EF">
        <w:t xml:space="preserve">Kaplan, S., 1995. The restorative benefits of nature: Toward an integrative framework. </w:t>
      </w:r>
      <w:r w:rsidRPr="007147EF">
        <w:rPr>
          <w:i/>
          <w:iCs/>
        </w:rPr>
        <w:t>Journal of Environmental Psychology</w:t>
      </w:r>
      <w:r w:rsidRPr="007147EF">
        <w:t xml:space="preserve">, </w:t>
      </w:r>
      <w:r w:rsidRPr="007147EF">
        <w:rPr>
          <w:i/>
          <w:iCs/>
        </w:rPr>
        <w:t>15</w:t>
      </w:r>
      <w:r w:rsidRPr="007147EF">
        <w:t xml:space="preserve">(3), 169–182. </w:t>
      </w:r>
      <w:hyperlink w:history="1" r:id="rId68">
        <w:r w:rsidRPr="00CE3786">
          <w:rPr>
            <w:rStyle w:val="Hyperlink"/>
            <w:rFonts w:ascii="Calibri" w:hAnsi="Calibri" w:cs="Calibri"/>
            <w:sz w:val="20"/>
            <w:szCs w:val="20"/>
          </w:rPr>
          <w:t>https://doi.org/10.1016/0272-4944(95)90001-2</w:t>
        </w:r>
      </w:hyperlink>
      <w:r>
        <w:t xml:space="preserve"> </w:t>
      </w:r>
    </w:p>
    <w:p w:rsidRPr="006D6152" w:rsidR="009F21C4" w:rsidP="009F21C4" w:rsidRDefault="009F21C4" w14:paraId="74AFE4E2" w14:textId="77777777">
      <w:r w:rsidRPr="007147EF">
        <w:t xml:space="preserve">Kaplan, S., 2001. Meditation, Restoration, and the Management of Mental Fatigue. </w:t>
      </w:r>
      <w:r w:rsidRPr="007147EF">
        <w:rPr>
          <w:i/>
          <w:iCs/>
        </w:rPr>
        <w:t xml:space="preserve">Environment and </w:t>
      </w:r>
      <w:proofErr w:type="spellStart"/>
      <w:r w:rsidRPr="007147EF">
        <w:rPr>
          <w:i/>
          <w:iCs/>
        </w:rPr>
        <w:t>Behavior</w:t>
      </w:r>
      <w:proofErr w:type="spellEnd"/>
      <w:r w:rsidRPr="007147EF">
        <w:t xml:space="preserve">, </w:t>
      </w:r>
      <w:r w:rsidRPr="007147EF">
        <w:rPr>
          <w:i/>
          <w:iCs/>
        </w:rPr>
        <w:t>33</w:t>
      </w:r>
      <w:r w:rsidRPr="007147EF">
        <w:t xml:space="preserve">(4), 480–506. </w:t>
      </w:r>
      <w:hyperlink w:history="1" r:id="rId69">
        <w:r w:rsidRPr="0045527A">
          <w:rPr>
            <w:rStyle w:val="Hyperlink"/>
            <w:rFonts w:ascii="Calibri" w:hAnsi="Calibri" w:cs="Calibri"/>
            <w:sz w:val="20"/>
            <w:szCs w:val="20"/>
          </w:rPr>
          <w:t>https://doi.org/https://doi.org/10.1177/00139160121973106</w:t>
        </w:r>
      </w:hyperlink>
      <w:r w:rsidRPr="006D6152">
        <w:t xml:space="preserve"> </w:t>
      </w:r>
    </w:p>
    <w:p w:rsidRPr="00A2563A" w:rsidR="009F21C4" w:rsidP="009F21C4" w:rsidRDefault="009F21C4" w14:paraId="1AEC9C0E" w14:textId="77777777">
      <w:pPr>
        <w:pStyle w:val="CitaviBibliographyEntry"/>
        <w:tabs>
          <w:tab w:val="clear" w:pos="720"/>
          <w:tab w:val="left" w:pos="0"/>
        </w:tabs>
        <w:spacing w:before="0" w:after="120" w:line="360" w:lineRule="auto"/>
        <w:ind w:left="0" w:firstLine="0"/>
        <w:rPr>
          <w:szCs w:val="22"/>
        </w:rPr>
      </w:pPr>
      <w:r w:rsidRPr="00A2563A">
        <w:rPr>
          <w:szCs w:val="22"/>
        </w:rPr>
        <w:t>Kawai, C., Georgiou, F., Pieren, R., Tobias, S., Mavros, P., &amp; Schäffer, B. 2024. Investigating effect chains from cognitive and noise-induced short-term stress build-up to restoration in an urban or nature setting using 360° VR.</w:t>
      </w:r>
      <w:bookmarkEnd w:id="14"/>
      <w:r w:rsidRPr="00A2563A">
        <w:rPr>
          <w:szCs w:val="22"/>
        </w:rPr>
        <w:t xml:space="preserve"> </w:t>
      </w:r>
      <w:r w:rsidRPr="00A2563A">
        <w:rPr>
          <w:i/>
          <w:szCs w:val="22"/>
        </w:rPr>
        <w:t>J. Environ. Psychol.</w:t>
      </w:r>
      <w:r w:rsidRPr="00A2563A">
        <w:rPr>
          <w:szCs w:val="22"/>
        </w:rPr>
        <w:t xml:space="preserve"> </w:t>
      </w:r>
      <w:r w:rsidRPr="00605EAE">
        <w:rPr>
          <w:b/>
          <w:bCs/>
          <w:iCs/>
          <w:szCs w:val="22"/>
        </w:rPr>
        <w:t>100</w:t>
      </w:r>
      <w:r>
        <w:rPr>
          <w:szCs w:val="22"/>
        </w:rPr>
        <w:t>:</w:t>
      </w:r>
      <w:r w:rsidRPr="00A2563A">
        <w:rPr>
          <w:szCs w:val="22"/>
        </w:rPr>
        <w:t xml:space="preserve"> 102466. </w:t>
      </w:r>
      <w:hyperlink w:history="1" r:id="rId70">
        <w:r w:rsidRPr="00605EAE">
          <w:rPr>
            <w:rStyle w:val="Hyperlink"/>
            <w:szCs w:val="22"/>
          </w:rPr>
          <w:t>https://doi.org/10.1016/j.jenvp.2024.102466</w:t>
        </w:r>
      </w:hyperlink>
      <w:r w:rsidRPr="00A2563A">
        <w:rPr>
          <w:szCs w:val="22"/>
        </w:rPr>
        <w:t xml:space="preserve"> </w:t>
      </w:r>
    </w:p>
    <w:p w:rsidRPr="009F21C4" w:rsidR="009F21C4" w:rsidP="009F21C4" w:rsidRDefault="009F21C4" w14:paraId="022B726C" w14:textId="77777777">
      <w:pPr>
        <w:rPr>
          <w:rFonts w:cstheme="minorHAnsi"/>
          <w:lang w:val="nl-NL"/>
        </w:rPr>
      </w:pPr>
      <w:r w:rsidRPr="00605EAE">
        <w:rPr>
          <w:rFonts w:eastAsiaTheme="minorEastAsia" w:cstheme="minorHAnsi"/>
          <w:color w:val="000000"/>
          <w:lang w:eastAsia="zh-CN"/>
          <w14:ligatures w14:val="standardContextual"/>
        </w:rPr>
        <w:t xml:space="preserve">Kjellgren, A., Buhrkall, </w:t>
      </w:r>
      <w:r>
        <w:rPr>
          <w:rFonts w:eastAsiaTheme="minorEastAsia" w:cstheme="minorHAnsi"/>
          <w:color w:val="000000"/>
          <w:lang w:eastAsia="zh-CN"/>
          <w14:ligatures w14:val="standardContextual"/>
        </w:rPr>
        <w:t>H.</w:t>
      </w:r>
      <w:r w:rsidRPr="00605EAE">
        <w:rPr>
          <w:rFonts w:eastAsiaTheme="minorEastAsia" w:cstheme="minorHAnsi"/>
          <w:color w:val="000000"/>
          <w:lang w:eastAsia="zh-CN"/>
          <w14:ligatures w14:val="standardContextual"/>
        </w:rPr>
        <w:t xml:space="preserve"> 2010. A comparison of the restorative effect of a natural environment with that of a simulated natural environment’. </w:t>
      </w:r>
      <w:r w:rsidRPr="00605EAE">
        <w:rPr>
          <w:rFonts w:eastAsiaTheme="minorEastAsia" w:cstheme="minorHAnsi"/>
          <w:i/>
          <w:iCs/>
          <w:color w:val="000000"/>
          <w:lang w:val="nl-NL" w:eastAsia="zh-CN"/>
          <w14:ligatures w14:val="standardContextual"/>
        </w:rPr>
        <w:t xml:space="preserve">Journal of </w:t>
      </w:r>
      <w:proofErr w:type="spellStart"/>
      <w:r w:rsidRPr="00605EAE">
        <w:rPr>
          <w:rFonts w:eastAsiaTheme="minorEastAsia" w:cstheme="minorHAnsi"/>
          <w:i/>
          <w:iCs/>
          <w:color w:val="000000"/>
          <w:lang w:val="nl-NL" w:eastAsia="zh-CN"/>
          <w14:ligatures w14:val="standardContextual"/>
        </w:rPr>
        <w:t>Environmental</w:t>
      </w:r>
      <w:proofErr w:type="spellEnd"/>
      <w:r w:rsidRPr="00605EAE">
        <w:rPr>
          <w:rFonts w:eastAsiaTheme="minorEastAsia" w:cstheme="minorHAnsi"/>
          <w:i/>
          <w:iCs/>
          <w:color w:val="000000"/>
          <w:lang w:val="nl-NL" w:eastAsia="zh-CN"/>
          <w14:ligatures w14:val="standardContextual"/>
        </w:rPr>
        <w:t xml:space="preserve"> </w:t>
      </w:r>
      <w:proofErr w:type="spellStart"/>
      <w:r w:rsidRPr="00605EAE">
        <w:rPr>
          <w:rFonts w:eastAsiaTheme="minorEastAsia" w:cstheme="minorHAnsi"/>
          <w:i/>
          <w:iCs/>
          <w:color w:val="000000"/>
          <w:lang w:val="nl-NL" w:eastAsia="zh-CN"/>
          <w14:ligatures w14:val="standardContextual"/>
        </w:rPr>
        <w:t>Psychology</w:t>
      </w:r>
      <w:proofErr w:type="spellEnd"/>
      <w:r w:rsidRPr="00605EAE">
        <w:rPr>
          <w:rFonts w:eastAsiaTheme="minorEastAsia" w:cstheme="minorHAnsi"/>
          <w:i/>
          <w:iCs/>
          <w:color w:val="000000"/>
          <w:lang w:val="nl-NL" w:eastAsia="zh-CN"/>
          <w14:ligatures w14:val="standardContextual"/>
        </w:rPr>
        <w:t xml:space="preserve"> </w:t>
      </w:r>
      <w:r w:rsidRPr="00605EAE">
        <w:rPr>
          <w:rFonts w:eastAsiaTheme="minorEastAsia" w:cstheme="minorHAnsi"/>
          <w:b/>
          <w:bCs/>
          <w:color w:val="000000"/>
          <w:lang w:val="nl-NL" w:eastAsia="zh-CN"/>
          <w14:ligatures w14:val="standardContextual"/>
        </w:rPr>
        <w:t>30</w:t>
      </w:r>
      <w:r w:rsidRPr="00605EAE">
        <w:rPr>
          <w:rFonts w:eastAsiaTheme="minorEastAsia" w:cstheme="minorHAnsi"/>
          <w:color w:val="000000"/>
          <w:lang w:val="nl-NL" w:eastAsia="zh-CN"/>
          <w14:ligatures w14:val="standardContextual"/>
        </w:rPr>
        <w:t>: 464–472.</w:t>
      </w:r>
      <w:r>
        <w:rPr>
          <w:rFonts w:eastAsiaTheme="minorEastAsia" w:cstheme="minorHAnsi"/>
          <w:color w:val="000000"/>
          <w:lang w:val="nl-NL" w:eastAsia="zh-CN"/>
          <w14:ligatures w14:val="standardContextual"/>
        </w:rPr>
        <w:t xml:space="preserve"> </w:t>
      </w:r>
      <w:hyperlink w:tgtFrame="_blank" w:tooltip="Persistent link using digital object identifier" w:history="1" r:id="rId71">
        <w:r w:rsidRPr="009F21C4">
          <w:rPr>
            <w:rStyle w:val="anchor-text"/>
            <w:color w:val="0000FF"/>
            <w:u w:val="single"/>
            <w:lang w:val="nl-NL"/>
          </w:rPr>
          <w:t>https://doi.org/10.1016/j.jenvp.2010.01.011</w:t>
        </w:r>
      </w:hyperlink>
    </w:p>
    <w:p w:rsidRPr="007147EF" w:rsidR="009F21C4" w:rsidP="009F21C4" w:rsidRDefault="009F21C4" w14:paraId="57D14897" w14:textId="77777777">
      <w:proofErr w:type="spellStart"/>
      <w:r w:rsidRPr="009F21C4">
        <w:rPr>
          <w:lang w:val="nl-NL"/>
        </w:rPr>
        <w:t>Komossa</w:t>
      </w:r>
      <w:proofErr w:type="spellEnd"/>
      <w:r w:rsidRPr="009F21C4">
        <w:rPr>
          <w:lang w:val="nl-NL"/>
        </w:rPr>
        <w:t xml:space="preserve">, F., van der Zanden, E. H., Schulp, C. J. E., &amp; Verburg, P. H., 2018. </w:t>
      </w:r>
      <w:r w:rsidRPr="007147EF">
        <w:t xml:space="preserve">Mapping landscape potential for outdoor recreation using different archetypical recreation user groups in the European Union. </w:t>
      </w:r>
      <w:r w:rsidRPr="007147EF">
        <w:rPr>
          <w:i/>
          <w:iCs/>
        </w:rPr>
        <w:t>Ecological Indicators</w:t>
      </w:r>
      <w:r w:rsidRPr="007147EF">
        <w:t xml:space="preserve">, </w:t>
      </w:r>
      <w:r w:rsidRPr="007147EF">
        <w:rPr>
          <w:i/>
          <w:iCs/>
        </w:rPr>
        <w:t>85</w:t>
      </w:r>
      <w:r w:rsidRPr="007147EF">
        <w:t xml:space="preserve">(October 2017), 105–116. </w:t>
      </w:r>
      <w:hyperlink w:history="1" r:id="rId72">
        <w:r w:rsidRPr="00CE3786">
          <w:rPr>
            <w:rStyle w:val="Hyperlink"/>
            <w:rFonts w:ascii="Calibri" w:hAnsi="Calibri" w:cs="Calibri"/>
            <w:sz w:val="20"/>
            <w:szCs w:val="20"/>
          </w:rPr>
          <w:t>https://doi.org/10.1016/j.ecolind.2017.10.015</w:t>
        </w:r>
      </w:hyperlink>
      <w:r>
        <w:t xml:space="preserve"> </w:t>
      </w:r>
    </w:p>
    <w:p w:rsidRPr="007147EF" w:rsidR="009F21C4" w:rsidP="009F21C4" w:rsidRDefault="009F21C4" w14:paraId="12DA9AE8" w14:textId="77777777">
      <w:r w:rsidRPr="007147EF">
        <w:t xml:space="preserve">Korpela, K. M., Ylén, M., Tyrväinen, L., &amp; Silvennoinen, H., 2010. </w:t>
      </w:r>
      <w:proofErr w:type="spellStart"/>
      <w:r w:rsidRPr="007147EF">
        <w:t>Favorite</w:t>
      </w:r>
      <w:proofErr w:type="spellEnd"/>
      <w:r w:rsidRPr="007147EF">
        <w:t xml:space="preserve"> green, waterside and urban environments, restorative experiences and perceived health in Finland. </w:t>
      </w:r>
      <w:r w:rsidRPr="007147EF">
        <w:rPr>
          <w:i/>
          <w:iCs/>
        </w:rPr>
        <w:t>Health Promotion International</w:t>
      </w:r>
      <w:r w:rsidRPr="007147EF">
        <w:t xml:space="preserve">, </w:t>
      </w:r>
      <w:r w:rsidRPr="007147EF">
        <w:rPr>
          <w:i/>
          <w:iCs/>
        </w:rPr>
        <w:t>25</w:t>
      </w:r>
      <w:r w:rsidRPr="007147EF">
        <w:t xml:space="preserve">(2), 200–209. </w:t>
      </w:r>
      <w:hyperlink w:history="1" r:id="rId73">
        <w:r w:rsidRPr="00CE3786">
          <w:rPr>
            <w:rStyle w:val="Hyperlink"/>
            <w:rFonts w:ascii="Calibri" w:hAnsi="Calibri" w:cs="Calibri"/>
            <w:sz w:val="20"/>
            <w:szCs w:val="20"/>
          </w:rPr>
          <w:t>https://doi.org/10.1093/heapro/daq007</w:t>
        </w:r>
      </w:hyperlink>
      <w:r>
        <w:t xml:space="preserve"> </w:t>
      </w:r>
    </w:p>
    <w:bookmarkEnd w:id="15"/>
    <w:p w:rsidRPr="001C461C" w:rsidR="001C461C" w:rsidP="009F21C4" w:rsidRDefault="001C461C" w14:paraId="30AAA453" w14:textId="2A8086CF">
      <w:pPr>
        <w:pStyle w:val="Default"/>
        <w:spacing w:after="120" w:line="360" w:lineRule="auto"/>
        <w:rPr>
          <w:rFonts w:asciiTheme="minorHAnsi" w:hAnsiTheme="minorHAnsi" w:cstheme="minorHAnsi"/>
          <w:sz w:val="22"/>
          <w:szCs w:val="22"/>
          <w:lang w:val="en-GB"/>
        </w:rPr>
      </w:pPr>
      <w:proofErr w:type="spellStart"/>
      <w:proofErr w:type="gramStart"/>
      <w:r w:rsidRPr="001C461C">
        <w:rPr>
          <w:rFonts w:asciiTheme="minorHAnsi" w:hAnsiTheme="minorHAnsi" w:cstheme="minorHAnsi"/>
          <w:sz w:val="22"/>
          <w:szCs w:val="22"/>
          <w:lang w:val="en-GB"/>
        </w:rPr>
        <w:t>Lang,</w:t>
      </w:r>
      <w:r w:rsidR="00AA50F0">
        <w:rPr>
          <w:rFonts w:asciiTheme="minorHAnsi" w:hAnsiTheme="minorHAnsi" w:cstheme="minorHAnsi"/>
          <w:sz w:val="22"/>
          <w:szCs w:val="22"/>
          <w:lang w:val="en-GB"/>
        </w:rPr>
        <w:t>M</w:t>
      </w:r>
      <w:proofErr w:type="spellEnd"/>
      <w:r w:rsidR="00AA50F0">
        <w:rPr>
          <w:rFonts w:asciiTheme="minorHAnsi" w:hAnsiTheme="minorHAnsi" w:cstheme="minorHAnsi"/>
          <w:sz w:val="22"/>
          <w:szCs w:val="22"/>
          <w:lang w:val="en-GB"/>
        </w:rPr>
        <w:t>.</w:t>
      </w:r>
      <w:proofErr w:type="gramEnd"/>
      <w:r w:rsidR="00AA50F0">
        <w:rPr>
          <w:rFonts w:asciiTheme="minorHAnsi" w:hAnsiTheme="minorHAnsi" w:cstheme="minorHAnsi"/>
          <w:sz w:val="22"/>
          <w:szCs w:val="22"/>
          <w:lang w:val="en-GB"/>
        </w:rPr>
        <w:t>, Binder, M., Richter, J., Schratz, P., Pfisterer, F.</w:t>
      </w:r>
      <w:r w:rsidRPr="001C461C">
        <w:rPr>
          <w:rFonts w:asciiTheme="minorHAnsi" w:hAnsiTheme="minorHAnsi" w:cstheme="minorHAnsi"/>
          <w:sz w:val="22"/>
          <w:szCs w:val="22"/>
          <w:lang w:val="en-GB"/>
        </w:rPr>
        <w:t xml:space="preserve"> </w:t>
      </w:r>
      <w:r w:rsidR="00AA50F0">
        <w:rPr>
          <w:rFonts w:asciiTheme="minorHAnsi" w:hAnsiTheme="minorHAnsi" w:cstheme="minorHAnsi"/>
          <w:sz w:val="22"/>
          <w:szCs w:val="22"/>
          <w:lang w:val="en-GB"/>
        </w:rPr>
        <w:t xml:space="preserve">Coors, S., Au, Q., </w:t>
      </w:r>
      <w:proofErr w:type="spellStart"/>
      <w:r w:rsidR="00AA50F0">
        <w:rPr>
          <w:rFonts w:asciiTheme="minorHAnsi" w:hAnsiTheme="minorHAnsi" w:cstheme="minorHAnsi"/>
          <w:sz w:val="22"/>
          <w:szCs w:val="22"/>
          <w:lang w:val="en-GB"/>
        </w:rPr>
        <w:t>Casalicchio</w:t>
      </w:r>
      <w:proofErr w:type="spellEnd"/>
      <w:r w:rsidR="00AA50F0">
        <w:rPr>
          <w:rFonts w:asciiTheme="minorHAnsi" w:hAnsiTheme="minorHAnsi" w:cstheme="minorHAnsi"/>
          <w:sz w:val="22"/>
          <w:szCs w:val="22"/>
          <w:lang w:val="en-GB"/>
        </w:rPr>
        <w:t xml:space="preserve">, G., </w:t>
      </w:r>
      <w:proofErr w:type="spellStart"/>
      <w:r w:rsidR="00AA50F0">
        <w:rPr>
          <w:rFonts w:asciiTheme="minorHAnsi" w:hAnsiTheme="minorHAnsi" w:cstheme="minorHAnsi"/>
          <w:sz w:val="22"/>
          <w:szCs w:val="22"/>
          <w:lang w:val="en-GB"/>
        </w:rPr>
        <w:t>Kotthoff</w:t>
      </w:r>
      <w:proofErr w:type="spellEnd"/>
      <w:r w:rsidR="00AA50F0">
        <w:rPr>
          <w:rFonts w:asciiTheme="minorHAnsi" w:hAnsiTheme="minorHAnsi" w:cstheme="minorHAnsi"/>
          <w:sz w:val="22"/>
          <w:szCs w:val="22"/>
          <w:lang w:val="en-GB"/>
        </w:rPr>
        <w:t xml:space="preserve">, L., </w:t>
      </w:r>
      <w:proofErr w:type="spellStart"/>
      <w:r w:rsidR="00AA50F0">
        <w:rPr>
          <w:rFonts w:asciiTheme="minorHAnsi" w:hAnsiTheme="minorHAnsi" w:cstheme="minorHAnsi"/>
          <w:sz w:val="22"/>
          <w:szCs w:val="22"/>
          <w:lang w:val="en-GB"/>
        </w:rPr>
        <w:t>Bischi</w:t>
      </w:r>
      <w:proofErr w:type="spellEnd"/>
      <w:r w:rsidR="00AA50F0">
        <w:rPr>
          <w:rFonts w:asciiTheme="minorHAnsi" w:hAnsiTheme="minorHAnsi" w:cstheme="minorHAnsi"/>
          <w:sz w:val="22"/>
          <w:szCs w:val="22"/>
          <w:lang w:val="en-GB"/>
        </w:rPr>
        <w:t xml:space="preserve">, B. </w:t>
      </w:r>
      <w:r w:rsidRPr="001C461C">
        <w:rPr>
          <w:rFonts w:asciiTheme="minorHAnsi" w:hAnsiTheme="minorHAnsi" w:cstheme="minorHAnsi"/>
          <w:sz w:val="22"/>
          <w:szCs w:val="22"/>
          <w:lang w:val="en-GB"/>
        </w:rPr>
        <w:t xml:space="preserve">2019. mlr3: A modern object-oriented machine learning framework in R. </w:t>
      </w:r>
      <w:r w:rsidRPr="001C461C">
        <w:rPr>
          <w:rFonts w:asciiTheme="minorHAnsi" w:hAnsiTheme="minorHAnsi" w:cstheme="minorHAnsi"/>
          <w:i/>
          <w:iCs/>
          <w:sz w:val="22"/>
          <w:szCs w:val="22"/>
          <w:lang w:val="en-GB"/>
        </w:rPr>
        <w:t xml:space="preserve">Journal of </w:t>
      </w:r>
      <w:proofErr w:type="gramStart"/>
      <w:r w:rsidRPr="001C461C">
        <w:rPr>
          <w:rFonts w:asciiTheme="minorHAnsi" w:hAnsiTheme="minorHAnsi" w:cstheme="minorHAnsi"/>
          <w:i/>
          <w:iCs/>
          <w:sz w:val="22"/>
          <w:szCs w:val="22"/>
          <w:lang w:val="en-GB"/>
        </w:rPr>
        <w:t>Open Source</w:t>
      </w:r>
      <w:proofErr w:type="gramEnd"/>
      <w:r w:rsidRPr="001C461C">
        <w:rPr>
          <w:rFonts w:asciiTheme="minorHAnsi" w:hAnsiTheme="minorHAnsi" w:cstheme="minorHAnsi"/>
          <w:i/>
          <w:iCs/>
          <w:sz w:val="22"/>
          <w:szCs w:val="22"/>
          <w:lang w:val="en-GB"/>
        </w:rPr>
        <w:t xml:space="preserve"> Software</w:t>
      </w:r>
      <w:r w:rsidRPr="001C461C">
        <w:rPr>
          <w:rFonts w:asciiTheme="minorHAnsi" w:hAnsiTheme="minorHAnsi" w:cstheme="minorHAnsi"/>
          <w:sz w:val="22"/>
          <w:szCs w:val="22"/>
          <w:lang w:val="en-GB"/>
        </w:rPr>
        <w:t xml:space="preserve"> </w:t>
      </w:r>
      <w:r w:rsidRPr="001C461C">
        <w:rPr>
          <w:rFonts w:asciiTheme="minorHAnsi" w:hAnsiTheme="minorHAnsi" w:cstheme="minorHAnsi"/>
          <w:b/>
          <w:bCs/>
          <w:sz w:val="22"/>
          <w:szCs w:val="22"/>
          <w:lang w:val="en-GB"/>
        </w:rPr>
        <w:t>4</w:t>
      </w:r>
      <w:r w:rsidRPr="001C461C">
        <w:rPr>
          <w:rFonts w:asciiTheme="minorHAnsi" w:hAnsiTheme="minorHAnsi" w:cstheme="minorHAnsi"/>
          <w:sz w:val="22"/>
          <w:szCs w:val="22"/>
          <w:lang w:val="en-GB"/>
        </w:rPr>
        <w:t>(44)</w:t>
      </w:r>
      <w:r>
        <w:rPr>
          <w:rFonts w:asciiTheme="minorHAnsi" w:hAnsiTheme="minorHAnsi" w:cstheme="minorHAnsi"/>
          <w:sz w:val="22"/>
          <w:szCs w:val="22"/>
          <w:lang w:val="en-GB"/>
        </w:rPr>
        <w:t>:</w:t>
      </w:r>
      <w:r w:rsidRPr="001C461C">
        <w:rPr>
          <w:rFonts w:asciiTheme="minorHAnsi" w:hAnsiTheme="minorHAnsi" w:cstheme="minorHAnsi"/>
          <w:sz w:val="22"/>
          <w:szCs w:val="22"/>
          <w:lang w:val="en-GB"/>
        </w:rPr>
        <w:t xml:space="preserve"> 1903</w:t>
      </w:r>
      <w:r>
        <w:rPr>
          <w:rFonts w:asciiTheme="minorHAnsi" w:hAnsiTheme="minorHAnsi" w:cstheme="minorHAnsi"/>
          <w:sz w:val="22"/>
          <w:szCs w:val="22"/>
          <w:lang w:val="en-GB"/>
        </w:rPr>
        <w:t>.</w:t>
      </w:r>
      <w:r w:rsidRPr="001C461C">
        <w:rPr>
          <w:rFonts w:asciiTheme="minorHAnsi" w:hAnsiTheme="minorHAnsi" w:cstheme="minorHAnsi"/>
          <w:sz w:val="22"/>
          <w:szCs w:val="22"/>
          <w:lang w:val="en-GB"/>
        </w:rPr>
        <w:t xml:space="preserve"> </w:t>
      </w:r>
      <w:hyperlink w:history="1" r:id="rId74">
        <w:r w:rsidRPr="00A47915">
          <w:rPr>
            <w:rStyle w:val="Hyperlink"/>
            <w:rFonts w:asciiTheme="minorHAnsi" w:hAnsiTheme="minorHAnsi" w:cstheme="minorHAnsi"/>
            <w:sz w:val="22"/>
            <w:szCs w:val="22"/>
            <w:lang w:val="en-GB"/>
          </w:rPr>
          <w:t>https://doi.org/10.21105/joss.01903</w:t>
        </w:r>
      </w:hyperlink>
      <w:r>
        <w:rPr>
          <w:rFonts w:asciiTheme="minorHAnsi" w:hAnsiTheme="minorHAnsi" w:cstheme="minorHAnsi"/>
          <w:sz w:val="22"/>
          <w:szCs w:val="22"/>
          <w:lang w:val="en-GB"/>
        </w:rPr>
        <w:t xml:space="preserve"> </w:t>
      </w:r>
    </w:p>
    <w:p w:rsidRPr="00F0772E" w:rsidR="009F21C4" w:rsidP="009F21C4" w:rsidRDefault="009F21C4" w14:paraId="67757CC9" w14:textId="660D8B6C">
      <w:pPr>
        <w:pStyle w:val="Default"/>
        <w:spacing w:after="120" w:line="360" w:lineRule="auto"/>
        <w:rPr>
          <w:rFonts w:asciiTheme="minorHAnsi" w:hAnsiTheme="minorHAnsi" w:cstheme="minorHAnsi"/>
          <w:color w:val="2196D1"/>
          <w:sz w:val="22"/>
          <w:szCs w:val="22"/>
          <w:lang w:val="en-GB"/>
        </w:rPr>
      </w:pPr>
      <w:r w:rsidRPr="00F0772E">
        <w:rPr>
          <w:rFonts w:asciiTheme="minorHAnsi" w:hAnsiTheme="minorHAnsi" w:cstheme="minorHAnsi"/>
          <w:sz w:val="22"/>
          <w:szCs w:val="22"/>
          <w:lang w:val="en-GB"/>
        </w:rPr>
        <w:t xml:space="preserve">Lehto, C., Hedblom, M., </w:t>
      </w:r>
      <w:proofErr w:type="spellStart"/>
      <w:r w:rsidRPr="00F0772E">
        <w:rPr>
          <w:rFonts w:asciiTheme="minorHAnsi" w:hAnsiTheme="minorHAnsi" w:cstheme="minorHAnsi"/>
          <w:sz w:val="22"/>
          <w:szCs w:val="22"/>
          <w:lang w:val="en-GB"/>
        </w:rPr>
        <w:t>Filyushkina</w:t>
      </w:r>
      <w:proofErr w:type="spellEnd"/>
      <w:r w:rsidRPr="00F0772E">
        <w:rPr>
          <w:rFonts w:asciiTheme="minorHAnsi" w:hAnsiTheme="minorHAnsi" w:cstheme="minorHAnsi"/>
          <w:sz w:val="22"/>
          <w:szCs w:val="22"/>
          <w:lang w:val="en-GB"/>
        </w:rPr>
        <w:t xml:space="preserve">, A., Ranius, T. 2024. Seeing through their eyes: revealing recreationists’ landscape preferences through viewshed analysis and machine learning. </w:t>
      </w:r>
      <w:r w:rsidRPr="00F0772E">
        <w:rPr>
          <w:rFonts w:asciiTheme="minorHAnsi" w:hAnsiTheme="minorHAnsi" w:cstheme="minorHAnsi"/>
          <w:i/>
          <w:iCs/>
          <w:sz w:val="22"/>
          <w:szCs w:val="22"/>
          <w:lang w:val="en-GB"/>
        </w:rPr>
        <w:t>Landscape and Urban Planning</w:t>
      </w:r>
      <w:r w:rsidRPr="00F0772E">
        <w:rPr>
          <w:rFonts w:asciiTheme="minorHAnsi" w:hAnsiTheme="minorHAnsi" w:cstheme="minorHAnsi"/>
          <w:sz w:val="22"/>
          <w:szCs w:val="22"/>
          <w:lang w:val="en-GB"/>
        </w:rPr>
        <w:t xml:space="preserve"> </w:t>
      </w:r>
      <w:r w:rsidRPr="00F0772E">
        <w:rPr>
          <w:rFonts w:asciiTheme="minorHAnsi" w:hAnsiTheme="minorHAnsi" w:cstheme="minorHAnsi"/>
          <w:b/>
          <w:bCs/>
          <w:sz w:val="22"/>
          <w:szCs w:val="22"/>
          <w:lang w:val="en-GB"/>
        </w:rPr>
        <w:t>248</w:t>
      </w:r>
      <w:r w:rsidRPr="00F0772E">
        <w:rPr>
          <w:rFonts w:asciiTheme="minorHAnsi" w:hAnsiTheme="minorHAnsi" w:cstheme="minorHAnsi"/>
          <w:sz w:val="22"/>
          <w:szCs w:val="22"/>
          <w:lang w:val="en-GB"/>
        </w:rPr>
        <w:t xml:space="preserve">: 105097. </w:t>
      </w:r>
      <w:hyperlink w:history="1" r:id="rId75">
        <w:r w:rsidRPr="00F0772E">
          <w:rPr>
            <w:rStyle w:val="Hyperlink"/>
            <w:rFonts w:asciiTheme="minorHAnsi" w:hAnsiTheme="minorHAnsi" w:cstheme="minorHAnsi"/>
            <w:sz w:val="22"/>
            <w:szCs w:val="22"/>
            <w:lang w:val="en-GB"/>
          </w:rPr>
          <w:t>https://doi.org/10.1016/j.landurbplan.2024.105097</w:t>
        </w:r>
      </w:hyperlink>
      <w:r w:rsidRPr="00F0772E">
        <w:rPr>
          <w:rFonts w:asciiTheme="minorHAnsi" w:hAnsiTheme="minorHAnsi" w:cstheme="minorHAnsi"/>
          <w:color w:val="2196D1"/>
          <w:sz w:val="22"/>
          <w:szCs w:val="22"/>
          <w:lang w:val="en-GB"/>
        </w:rPr>
        <w:t xml:space="preserve"> </w:t>
      </w:r>
    </w:p>
    <w:p w:rsidRPr="006D6152" w:rsidR="009F21C4" w:rsidP="009F21C4" w:rsidRDefault="009F21C4" w14:paraId="2141284D" w14:textId="77777777">
      <w:pPr>
        <w:rPr>
          <w:lang w:val="pl-PL"/>
        </w:rPr>
      </w:pPr>
      <w:r w:rsidRPr="007147EF">
        <w:t xml:space="preserve">Li, C., Yuan, Y., Sun, C., &amp; Sun, M., 2022. The Perceived Restorative Quality of Viewing Various Types of Urban and Rural Scenes: Based on Psychological and Physiological Responses. </w:t>
      </w:r>
      <w:proofErr w:type="spellStart"/>
      <w:r w:rsidRPr="006D6152">
        <w:rPr>
          <w:i/>
          <w:iCs/>
          <w:lang w:val="pl-PL"/>
        </w:rPr>
        <w:t>Sustainability</w:t>
      </w:r>
      <w:proofErr w:type="spellEnd"/>
      <w:r w:rsidRPr="006D6152">
        <w:rPr>
          <w:i/>
          <w:iCs/>
          <w:lang w:val="pl-PL"/>
        </w:rPr>
        <w:t xml:space="preserve"> (</w:t>
      </w:r>
      <w:proofErr w:type="spellStart"/>
      <w:r w:rsidRPr="006D6152">
        <w:rPr>
          <w:i/>
          <w:iCs/>
          <w:lang w:val="pl-PL"/>
        </w:rPr>
        <w:t>Switzerland</w:t>
      </w:r>
      <w:proofErr w:type="spellEnd"/>
      <w:r w:rsidRPr="006D6152">
        <w:rPr>
          <w:i/>
          <w:iCs/>
          <w:lang w:val="pl-PL"/>
        </w:rPr>
        <w:t>)</w:t>
      </w:r>
      <w:r w:rsidRPr="006D6152">
        <w:rPr>
          <w:lang w:val="pl-PL"/>
        </w:rPr>
        <w:t xml:space="preserve">, </w:t>
      </w:r>
      <w:r w:rsidRPr="006D6152">
        <w:rPr>
          <w:i/>
          <w:iCs/>
          <w:lang w:val="pl-PL"/>
        </w:rPr>
        <w:t>14</w:t>
      </w:r>
      <w:r w:rsidRPr="006D6152">
        <w:rPr>
          <w:lang w:val="pl-PL"/>
        </w:rPr>
        <w:t xml:space="preserve">(7). </w:t>
      </w:r>
      <w:hyperlink w:history="1" r:id="rId76">
        <w:r w:rsidRPr="006D6152">
          <w:rPr>
            <w:rStyle w:val="Hyperlink"/>
            <w:rFonts w:ascii="Calibri" w:hAnsi="Calibri" w:cs="Calibri"/>
            <w:sz w:val="20"/>
            <w:szCs w:val="20"/>
            <w:lang w:val="pl-PL"/>
          </w:rPr>
          <w:t>https://doi.org/10.3390/su14073799</w:t>
        </w:r>
      </w:hyperlink>
      <w:r w:rsidRPr="006D6152">
        <w:rPr>
          <w:lang w:val="pl-PL"/>
        </w:rPr>
        <w:t xml:space="preserve"> </w:t>
      </w:r>
    </w:p>
    <w:p w:rsidRPr="006D6152" w:rsidR="009F21C4" w:rsidP="009F21C4" w:rsidRDefault="009F21C4" w14:paraId="5BB3E06C" w14:textId="77777777">
      <w:r w:rsidRPr="006D6152">
        <w:rPr>
          <w:lang w:val="pl-PL"/>
        </w:rPr>
        <w:t xml:space="preserve">Malinowski, R., Lewiński, S., Rybicki, M., </w:t>
      </w:r>
      <w:proofErr w:type="spellStart"/>
      <w:r w:rsidRPr="006D6152">
        <w:rPr>
          <w:lang w:val="pl-PL"/>
        </w:rPr>
        <w:t>Gromny</w:t>
      </w:r>
      <w:proofErr w:type="spellEnd"/>
      <w:r w:rsidRPr="006D6152">
        <w:rPr>
          <w:lang w:val="pl-PL"/>
        </w:rPr>
        <w:t xml:space="preserve">, E., </w:t>
      </w:r>
      <w:proofErr w:type="spellStart"/>
      <w:r w:rsidRPr="006D6152">
        <w:rPr>
          <w:lang w:val="pl-PL"/>
        </w:rPr>
        <w:t>Jenerowicz</w:t>
      </w:r>
      <w:proofErr w:type="spellEnd"/>
      <w:r w:rsidRPr="006D6152">
        <w:rPr>
          <w:lang w:val="pl-PL"/>
        </w:rPr>
        <w:t xml:space="preserve">, M., Krupiński, M., … </w:t>
      </w:r>
      <w:r w:rsidRPr="007147EF">
        <w:t xml:space="preserve">Schauer, P., 2020. Automated production of a land cover/use map of </w:t>
      </w:r>
      <w:proofErr w:type="spellStart"/>
      <w:r w:rsidRPr="007147EF">
        <w:t>europe</w:t>
      </w:r>
      <w:proofErr w:type="spellEnd"/>
      <w:r w:rsidRPr="007147EF">
        <w:t xml:space="preserve"> based on sentinel‐2 imagery. </w:t>
      </w:r>
      <w:r w:rsidRPr="007147EF">
        <w:rPr>
          <w:i/>
          <w:iCs/>
        </w:rPr>
        <w:t>Remote Sensing</w:t>
      </w:r>
      <w:r w:rsidRPr="007147EF">
        <w:t xml:space="preserve">, </w:t>
      </w:r>
      <w:r w:rsidRPr="007147EF">
        <w:rPr>
          <w:i/>
          <w:iCs/>
        </w:rPr>
        <w:t>12</w:t>
      </w:r>
      <w:r w:rsidRPr="007147EF">
        <w:t xml:space="preserve">(21), 1–27. </w:t>
      </w:r>
      <w:hyperlink w:history="1" r:id="rId77">
        <w:r w:rsidRPr="0045527A">
          <w:rPr>
            <w:rStyle w:val="Hyperlink"/>
            <w:rFonts w:ascii="Calibri" w:hAnsi="Calibri" w:cs="Calibri"/>
            <w:sz w:val="20"/>
            <w:szCs w:val="20"/>
          </w:rPr>
          <w:t>https://doi.org/10.3390/rs12213523</w:t>
        </w:r>
      </w:hyperlink>
      <w:r w:rsidRPr="006D6152">
        <w:t xml:space="preserve"> </w:t>
      </w:r>
    </w:p>
    <w:p w:rsidR="009F21C4" w:rsidP="009F21C4" w:rsidRDefault="009F21C4" w14:paraId="1EB56FE5" w14:textId="77777777">
      <w:proofErr w:type="spellStart"/>
      <w:r w:rsidRPr="006D6152">
        <w:t>Markevych</w:t>
      </w:r>
      <w:proofErr w:type="spellEnd"/>
      <w:r w:rsidRPr="006D6152">
        <w:t xml:space="preserve">, I., </w:t>
      </w:r>
      <w:proofErr w:type="spellStart"/>
      <w:r w:rsidRPr="006D6152">
        <w:t>Schoierer</w:t>
      </w:r>
      <w:proofErr w:type="spellEnd"/>
      <w:r w:rsidRPr="006D6152">
        <w:t xml:space="preserve">, J., Hartig, T., Chudnovsky, A., Hystad, P., Dzhambov, A. M., … </w:t>
      </w:r>
      <w:r w:rsidRPr="007147EF">
        <w:t xml:space="preserve">Fuertes, E., 2017. Exploring pathways linking greenspace to health: Theoretical and methodological guidance. </w:t>
      </w:r>
      <w:r w:rsidRPr="007147EF">
        <w:rPr>
          <w:i/>
          <w:iCs/>
        </w:rPr>
        <w:t>Environmental Research</w:t>
      </w:r>
      <w:r w:rsidRPr="007147EF">
        <w:t xml:space="preserve">, </w:t>
      </w:r>
      <w:r w:rsidRPr="007147EF">
        <w:rPr>
          <w:i/>
          <w:iCs/>
        </w:rPr>
        <w:t>158</w:t>
      </w:r>
      <w:r w:rsidRPr="007147EF">
        <w:t xml:space="preserve">(June), 301–317. </w:t>
      </w:r>
      <w:hyperlink w:history="1" r:id="rId78">
        <w:r w:rsidRPr="00CE3786">
          <w:rPr>
            <w:rStyle w:val="Hyperlink"/>
            <w:rFonts w:ascii="Calibri" w:hAnsi="Calibri" w:cs="Calibri"/>
            <w:sz w:val="20"/>
            <w:szCs w:val="20"/>
          </w:rPr>
          <w:t>https://doi.org/10.1016/j.envres.2017.06.028</w:t>
        </w:r>
      </w:hyperlink>
      <w:r>
        <w:t xml:space="preserve"> </w:t>
      </w:r>
    </w:p>
    <w:p w:rsidRPr="007147EF" w:rsidR="009F21C4" w:rsidP="009F21C4" w:rsidRDefault="009F21C4" w14:paraId="319263CF" w14:textId="77777777">
      <w:r>
        <w:t xml:space="preserve">McCall, M.K. 2006. Precision for whom? Mapping ambiguity and certainty in (participatory) GIS. </w:t>
      </w:r>
      <w:r w:rsidRPr="00CE5775">
        <w:rPr>
          <w:i/>
          <w:iCs/>
        </w:rPr>
        <w:t>Participatory Learning and Action</w:t>
      </w:r>
      <w:r>
        <w:t xml:space="preserve"> </w:t>
      </w:r>
      <w:r w:rsidRPr="00CE5775">
        <w:rPr>
          <w:b/>
          <w:bCs/>
        </w:rPr>
        <w:t>54</w:t>
      </w:r>
      <w:r>
        <w:t xml:space="preserve">: 114–119. Available at </w:t>
      </w:r>
      <w:hyperlink w:history="1" r:id="rId79">
        <w:r w:rsidRPr="005014D1">
          <w:rPr>
            <w:rStyle w:val="Hyperlink"/>
          </w:rPr>
          <w:t>https://www.iied.org/g02958</w:t>
        </w:r>
      </w:hyperlink>
      <w:r>
        <w:t xml:space="preserve"> </w:t>
      </w:r>
    </w:p>
    <w:p w:rsidRPr="00BE2FBC" w:rsidR="009F21C4" w:rsidP="009F21C4" w:rsidRDefault="009F21C4" w14:paraId="580BB7D7"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rPr>
      </w:pPr>
      <w:r w:rsidRPr="00605EAE">
        <w:rPr>
          <w:rFonts w:eastAsiaTheme="minorEastAsia" w:cstheme="minorHAnsi"/>
          <w:lang w:eastAsia="zh-CN"/>
          <w14:ligatures w14:val="standardContextual"/>
        </w:rPr>
        <w:t xml:space="preserve">McEwan, </w:t>
      </w:r>
      <w:r>
        <w:rPr>
          <w:rFonts w:eastAsiaTheme="minorEastAsia" w:cstheme="minorHAnsi"/>
          <w:lang w:eastAsia="zh-CN"/>
          <w14:ligatures w14:val="standardContextual"/>
        </w:rPr>
        <w:t>K.,</w:t>
      </w:r>
      <w:r w:rsidRPr="00605EAE">
        <w:rPr>
          <w:rFonts w:eastAsiaTheme="minorEastAsia" w:cstheme="minorHAnsi"/>
          <w:lang w:eastAsia="zh-CN"/>
          <w14:ligatures w14:val="standardContextual"/>
        </w:rPr>
        <w:t xml:space="preserve"> Ferguson,</w:t>
      </w:r>
      <w:r>
        <w:rPr>
          <w:rFonts w:eastAsiaTheme="minorEastAsia" w:cstheme="minorHAnsi"/>
          <w:lang w:eastAsia="zh-CN"/>
          <w14:ligatures w14:val="standardContextual"/>
        </w:rPr>
        <w:t xml:space="preserve"> F.J.,</w:t>
      </w:r>
      <w:r w:rsidRPr="00605EAE">
        <w:rPr>
          <w:rFonts w:eastAsiaTheme="minorEastAsia" w:cstheme="minorHAnsi"/>
          <w:lang w:eastAsia="zh-CN"/>
          <w14:ligatures w14:val="standardContextual"/>
        </w:rPr>
        <w:t xml:space="preserve"> Richardson, </w:t>
      </w:r>
      <w:r>
        <w:rPr>
          <w:rFonts w:eastAsiaTheme="minorEastAsia" w:cstheme="minorHAnsi"/>
          <w:lang w:eastAsia="zh-CN"/>
          <w14:ligatures w14:val="standardContextual"/>
        </w:rPr>
        <w:t xml:space="preserve">M., </w:t>
      </w:r>
      <w:r w:rsidRPr="00605EAE">
        <w:rPr>
          <w:rFonts w:eastAsiaTheme="minorEastAsia" w:cstheme="minorHAnsi"/>
          <w:lang w:eastAsia="zh-CN"/>
          <w14:ligatures w14:val="standardContextual"/>
        </w:rPr>
        <w:t>Cameron</w:t>
      </w:r>
      <w:r>
        <w:rPr>
          <w:rFonts w:eastAsiaTheme="minorEastAsia" w:cstheme="minorHAnsi"/>
          <w:lang w:eastAsia="zh-CN"/>
          <w14:ligatures w14:val="standardContextual"/>
        </w:rPr>
        <w:t>, R.</w:t>
      </w:r>
      <w:r w:rsidRPr="00605EAE">
        <w:rPr>
          <w:rFonts w:eastAsiaTheme="minorEastAsia" w:cstheme="minorHAnsi"/>
          <w:lang w:eastAsia="zh-CN"/>
          <w14:ligatures w14:val="standardContextual"/>
        </w:rPr>
        <w:t xml:space="preserve"> 2020. The good things in urban nature: A thematic framework for optimising urban planning for nature connectedness. </w:t>
      </w:r>
      <w:r w:rsidRPr="00CE5775">
        <w:rPr>
          <w:rFonts w:eastAsiaTheme="minorEastAsia" w:cstheme="minorHAnsi"/>
          <w:i/>
          <w:iCs/>
          <w:lang w:eastAsia="zh-CN"/>
          <w14:ligatures w14:val="standardContextual"/>
        </w:rPr>
        <w:t xml:space="preserve">Landscape and Urban Planning </w:t>
      </w:r>
      <w:r w:rsidRPr="00CE5775">
        <w:rPr>
          <w:rFonts w:eastAsiaTheme="minorEastAsia" w:cstheme="minorHAnsi"/>
          <w:b/>
          <w:bCs/>
          <w:lang w:eastAsia="zh-CN"/>
          <w14:ligatures w14:val="standardContextual"/>
        </w:rPr>
        <w:t>194:</w:t>
      </w:r>
      <w:r w:rsidRPr="00CE5775">
        <w:rPr>
          <w:rFonts w:eastAsiaTheme="minorEastAsia" w:cstheme="minorHAnsi"/>
          <w:lang w:eastAsia="zh-CN"/>
          <w14:ligatures w14:val="standardContextual"/>
        </w:rPr>
        <w:t xml:space="preserve"> 103687. </w:t>
      </w:r>
      <w:hyperlink w:history="1" r:id="rId80">
        <w:r w:rsidRPr="00CE5775">
          <w:rPr>
            <w:rFonts w:eastAsiaTheme="minorEastAsia" w:cstheme="minorHAnsi"/>
            <w:color w:val="094FD1"/>
            <w:u w:val="single" w:color="094FD1"/>
            <w:lang w:eastAsia="zh-CN"/>
            <w14:ligatures w14:val="standardContextual"/>
          </w:rPr>
          <w:t>https://doi.org/10.1016/j.landurbplan.2019.103687</w:t>
        </w:r>
      </w:hyperlink>
    </w:p>
    <w:p w:rsidRPr="00656A23" w:rsidR="009F21C4" w:rsidP="009F21C4" w:rsidRDefault="009F21C4" w14:paraId="5498A36C" w14:textId="77777777">
      <w:pPr>
        <w:rPr>
          <w:lang w:val="fi-FI"/>
        </w:rPr>
      </w:pPr>
      <w:r w:rsidRPr="004356D7">
        <w:t xml:space="preserve">Medvedev, O., Shepherd, D., </w:t>
      </w:r>
      <w:proofErr w:type="spellStart"/>
      <w:r w:rsidRPr="004356D7">
        <w:t>Hautus</w:t>
      </w:r>
      <w:proofErr w:type="spellEnd"/>
      <w:r w:rsidRPr="004356D7">
        <w:t xml:space="preserve">, M.J. 2015. The restorative potential of soundscapes: a physiological investigation. </w:t>
      </w:r>
      <w:proofErr w:type="spellStart"/>
      <w:r w:rsidRPr="00656A23">
        <w:rPr>
          <w:i/>
          <w:iCs/>
          <w:lang w:val="fi-FI"/>
        </w:rPr>
        <w:t>Applied</w:t>
      </w:r>
      <w:proofErr w:type="spellEnd"/>
      <w:r w:rsidRPr="00656A23">
        <w:rPr>
          <w:i/>
          <w:iCs/>
          <w:lang w:val="fi-FI"/>
        </w:rPr>
        <w:t xml:space="preserve"> </w:t>
      </w:r>
      <w:proofErr w:type="spellStart"/>
      <w:r w:rsidRPr="00656A23">
        <w:rPr>
          <w:i/>
          <w:iCs/>
          <w:lang w:val="fi-FI"/>
        </w:rPr>
        <w:t>Acoustics</w:t>
      </w:r>
      <w:proofErr w:type="spellEnd"/>
      <w:r w:rsidRPr="00656A23">
        <w:rPr>
          <w:lang w:val="fi-FI"/>
        </w:rPr>
        <w:t xml:space="preserve"> </w:t>
      </w:r>
      <w:r w:rsidRPr="00656A23">
        <w:rPr>
          <w:b/>
          <w:bCs/>
          <w:lang w:val="fi-FI"/>
        </w:rPr>
        <w:t>96</w:t>
      </w:r>
      <w:r w:rsidRPr="00656A23">
        <w:rPr>
          <w:lang w:val="fi-FI"/>
        </w:rPr>
        <w:t xml:space="preserve">: 20–26. </w:t>
      </w:r>
      <w:hyperlink w:history="1" r:id="rId81">
        <w:r w:rsidRPr="00656A23">
          <w:rPr>
            <w:rStyle w:val="Hyperlink"/>
            <w:sz w:val="20"/>
            <w:szCs w:val="20"/>
            <w:lang w:val="fi-FI"/>
          </w:rPr>
          <w:t>http://dx.doi.org/10.1016/j.apacoust.2015.03.004</w:t>
        </w:r>
      </w:hyperlink>
      <w:r w:rsidRPr="00656A23">
        <w:rPr>
          <w:lang w:val="fi-FI"/>
        </w:rPr>
        <w:t xml:space="preserve"> </w:t>
      </w:r>
    </w:p>
    <w:p w:rsidRPr="007147EF" w:rsidR="009F21C4" w:rsidP="009F21C4" w:rsidRDefault="009F21C4" w14:paraId="7EC24AC9" w14:textId="77777777">
      <w:r w:rsidRPr="00656A23">
        <w:rPr>
          <w:lang w:val="fi-FI"/>
        </w:rPr>
        <w:t xml:space="preserve">Neuvonen, M., Sievänen, T., </w:t>
      </w:r>
      <w:proofErr w:type="spellStart"/>
      <w:r w:rsidRPr="00656A23">
        <w:rPr>
          <w:lang w:val="fi-FI"/>
        </w:rPr>
        <w:t>Tönnes</w:t>
      </w:r>
      <w:proofErr w:type="spellEnd"/>
      <w:r w:rsidRPr="00656A23">
        <w:rPr>
          <w:lang w:val="fi-FI"/>
        </w:rPr>
        <w:t xml:space="preserve">, S., &amp; Koskela, T., 2007. </w:t>
      </w:r>
      <w:r w:rsidRPr="007147EF">
        <w:t xml:space="preserve">Access to green areas and the frequency of visits - A case study in Helsinki. </w:t>
      </w:r>
      <w:r w:rsidRPr="007147EF">
        <w:rPr>
          <w:i/>
          <w:iCs/>
        </w:rPr>
        <w:t>Urban Forestry and Urban Greening</w:t>
      </w:r>
      <w:r w:rsidRPr="007147EF">
        <w:t xml:space="preserve">, </w:t>
      </w:r>
      <w:r w:rsidRPr="007147EF">
        <w:rPr>
          <w:i/>
          <w:iCs/>
        </w:rPr>
        <w:t>6</w:t>
      </w:r>
      <w:r w:rsidRPr="007147EF">
        <w:t xml:space="preserve">(4), 235–247. </w:t>
      </w:r>
      <w:hyperlink w:history="1" r:id="rId82">
        <w:r w:rsidRPr="00CE3786">
          <w:rPr>
            <w:rStyle w:val="Hyperlink"/>
            <w:rFonts w:ascii="Calibri" w:hAnsi="Calibri" w:cs="Calibri"/>
            <w:sz w:val="20"/>
            <w:szCs w:val="20"/>
          </w:rPr>
          <w:t>https://doi.org/10.1016/j.ufug.2007.05.003</w:t>
        </w:r>
      </w:hyperlink>
      <w:r>
        <w:t xml:space="preserve"> </w:t>
      </w:r>
    </w:p>
    <w:p w:rsidRPr="004356D7" w:rsidR="009F21C4" w:rsidP="009F21C4" w:rsidRDefault="009F21C4" w14:paraId="7EBBF814" w14:textId="77777777">
      <w:r w:rsidRPr="009F21C4">
        <w:t xml:space="preserve">Nilsson, M.E., Berglund, B. 2006. </w:t>
      </w:r>
      <w:r w:rsidRPr="004356D7">
        <w:t xml:space="preserve">Soundscape quality in suburban green areas and city parks. </w:t>
      </w:r>
      <w:r w:rsidRPr="004356D7">
        <w:rPr>
          <w:i/>
          <w:iCs/>
        </w:rPr>
        <w:t xml:space="preserve">Acta Acustica united with Acustica </w:t>
      </w:r>
      <w:r w:rsidRPr="004356D7">
        <w:rPr>
          <w:b/>
          <w:bCs/>
        </w:rPr>
        <w:t>92</w:t>
      </w:r>
      <w:r w:rsidRPr="004356D7">
        <w:t xml:space="preserve">: 903–911. Download: </w:t>
      </w:r>
      <w:hyperlink w:history="1" r:id="rId83">
        <w:r w:rsidRPr="004356D7">
          <w:rPr>
            <w:rStyle w:val="Hyperlink"/>
            <w:sz w:val="20"/>
            <w:szCs w:val="20"/>
          </w:rPr>
          <w:t>https://www.researchgate.net/publication/233638356_Soundscape_Quality_in_Suburban_Green_Areas_and_City_Parks</w:t>
        </w:r>
      </w:hyperlink>
      <w:r w:rsidRPr="004356D7">
        <w:t xml:space="preserve"> (accessed February 9, 2025).</w:t>
      </w:r>
    </w:p>
    <w:p w:rsidRPr="007147EF" w:rsidR="009F21C4" w:rsidP="009F21C4" w:rsidRDefault="009F21C4" w14:paraId="0C29093C" w14:textId="77777777">
      <w:r w:rsidRPr="007147EF">
        <w:t xml:space="preserve">Ojala, A., Korpela, K., </w:t>
      </w:r>
      <w:proofErr w:type="spellStart"/>
      <w:r w:rsidRPr="007147EF">
        <w:t>Tyrväinen</w:t>
      </w:r>
      <w:proofErr w:type="spellEnd"/>
      <w:r w:rsidRPr="007147EF">
        <w:t xml:space="preserve">, L., </w:t>
      </w:r>
      <w:proofErr w:type="spellStart"/>
      <w:r w:rsidRPr="007147EF">
        <w:t>Tiittanen</w:t>
      </w:r>
      <w:proofErr w:type="spellEnd"/>
      <w:r w:rsidRPr="007147EF">
        <w:t xml:space="preserve">, P., &amp; </w:t>
      </w:r>
      <w:proofErr w:type="spellStart"/>
      <w:r w:rsidRPr="007147EF">
        <w:t>Lanki</w:t>
      </w:r>
      <w:proofErr w:type="spellEnd"/>
      <w:r w:rsidRPr="007147EF">
        <w:t xml:space="preserve">, T., 2019. Restorative effects of urban green environments and the role of </w:t>
      </w:r>
      <w:proofErr w:type="gramStart"/>
      <w:r w:rsidRPr="007147EF">
        <w:t>urban-nature</w:t>
      </w:r>
      <w:proofErr w:type="gramEnd"/>
      <w:r w:rsidRPr="007147EF">
        <w:t xml:space="preserve"> </w:t>
      </w:r>
      <w:proofErr w:type="spellStart"/>
      <w:r w:rsidRPr="007147EF">
        <w:t>orientedness</w:t>
      </w:r>
      <w:proofErr w:type="spellEnd"/>
      <w:r w:rsidRPr="007147EF">
        <w:t xml:space="preserve"> and noise sensitivity: A field experiment. </w:t>
      </w:r>
      <w:r w:rsidRPr="007147EF">
        <w:rPr>
          <w:i/>
          <w:iCs/>
        </w:rPr>
        <w:t>Health and Place</w:t>
      </w:r>
      <w:r w:rsidRPr="007147EF">
        <w:t xml:space="preserve">, </w:t>
      </w:r>
      <w:r w:rsidRPr="007147EF">
        <w:rPr>
          <w:i/>
          <w:iCs/>
        </w:rPr>
        <w:t>55</w:t>
      </w:r>
      <w:r w:rsidRPr="007147EF">
        <w:t xml:space="preserve">(November 2018), 59–70. </w:t>
      </w:r>
      <w:hyperlink w:history="1" r:id="rId84">
        <w:r w:rsidRPr="00CE3786">
          <w:rPr>
            <w:rStyle w:val="Hyperlink"/>
            <w:rFonts w:ascii="Calibri" w:hAnsi="Calibri" w:cs="Calibri"/>
            <w:sz w:val="20"/>
            <w:szCs w:val="20"/>
          </w:rPr>
          <w:t>https://doi.org/10.1016/j.healthplace.2018.11.004</w:t>
        </w:r>
      </w:hyperlink>
      <w:r>
        <w:t xml:space="preserve"> </w:t>
      </w:r>
    </w:p>
    <w:p w:rsidRPr="007147EF" w:rsidR="009F21C4" w:rsidP="009F21C4" w:rsidRDefault="009F21C4" w14:paraId="1D5400EA" w14:textId="77777777">
      <w:r w:rsidRPr="007147EF">
        <w:t xml:space="preserve">Ow, L. F., &amp; Ghosh, S., 2017. Urban cities and road traffic noise: Reduction through vegetation. </w:t>
      </w:r>
      <w:r w:rsidRPr="007147EF">
        <w:rPr>
          <w:i/>
          <w:iCs/>
        </w:rPr>
        <w:t>Applied Acoustics</w:t>
      </w:r>
      <w:r w:rsidRPr="007147EF">
        <w:t xml:space="preserve">, </w:t>
      </w:r>
      <w:r w:rsidRPr="007147EF">
        <w:rPr>
          <w:i/>
          <w:iCs/>
        </w:rPr>
        <w:t>120</w:t>
      </w:r>
      <w:r w:rsidRPr="007147EF">
        <w:t xml:space="preserve">, 15–20. </w:t>
      </w:r>
      <w:hyperlink w:history="1" r:id="rId85">
        <w:r w:rsidRPr="00CE3786">
          <w:rPr>
            <w:rStyle w:val="Hyperlink"/>
            <w:rFonts w:ascii="Calibri" w:hAnsi="Calibri" w:cs="Calibri"/>
            <w:sz w:val="20"/>
            <w:szCs w:val="20"/>
          </w:rPr>
          <w:t>https://doi.org/10.1016/j.apacoust.2017.01.007</w:t>
        </w:r>
      </w:hyperlink>
      <w:r>
        <w:t xml:space="preserve"> </w:t>
      </w:r>
    </w:p>
    <w:p w:rsidRPr="007147EF" w:rsidR="009F21C4" w:rsidP="009F21C4" w:rsidRDefault="009F21C4" w14:paraId="20DB5450" w14:textId="77777777">
      <w:r w:rsidRPr="007147EF">
        <w:t xml:space="preserve">Pasini, M., Berto, R., </w:t>
      </w:r>
      <w:proofErr w:type="spellStart"/>
      <w:r w:rsidRPr="007147EF">
        <w:t>Brondino</w:t>
      </w:r>
      <w:proofErr w:type="spellEnd"/>
      <w:r w:rsidRPr="007147EF">
        <w:t xml:space="preserve">, M., Hall, R., &amp; Ortner, C., 2014. How to Measure the Restorative Quality of Environments: The PRS-11. </w:t>
      </w:r>
      <w:r w:rsidRPr="007147EF">
        <w:rPr>
          <w:i/>
          <w:iCs/>
        </w:rPr>
        <w:t xml:space="preserve">Procedia - Social and </w:t>
      </w:r>
      <w:proofErr w:type="spellStart"/>
      <w:r w:rsidRPr="007147EF">
        <w:rPr>
          <w:i/>
          <w:iCs/>
        </w:rPr>
        <w:t>Behavioral</w:t>
      </w:r>
      <w:proofErr w:type="spellEnd"/>
      <w:r w:rsidRPr="007147EF">
        <w:rPr>
          <w:i/>
          <w:iCs/>
        </w:rPr>
        <w:t xml:space="preserve"> Sciences</w:t>
      </w:r>
      <w:r w:rsidRPr="007147EF">
        <w:t xml:space="preserve">, </w:t>
      </w:r>
      <w:r w:rsidRPr="007147EF">
        <w:rPr>
          <w:i/>
          <w:iCs/>
        </w:rPr>
        <w:t>159</w:t>
      </w:r>
      <w:r w:rsidRPr="007147EF">
        <w:t xml:space="preserve">, 293–297. </w:t>
      </w:r>
      <w:hyperlink w:history="1" r:id="rId86">
        <w:r w:rsidRPr="00CE3786">
          <w:rPr>
            <w:rStyle w:val="Hyperlink"/>
            <w:rFonts w:ascii="Calibri" w:hAnsi="Calibri" w:cs="Calibri"/>
            <w:sz w:val="20"/>
            <w:szCs w:val="20"/>
          </w:rPr>
          <w:t>https://doi.org/10.1016/j.sbspro.2014.12.375</w:t>
        </w:r>
      </w:hyperlink>
      <w:r>
        <w:t xml:space="preserve"> </w:t>
      </w:r>
    </w:p>
    <w:p w:rsidRPr="007147EF" w:rsidR="009F21C4" w:rsidP="009F21C4" w:rsidRDefault="009F21C4" w14:paraId="193E37C3" w14:textId="77777777">
      <w:r w:rsidRPr="007147EF">
        <w:t xml:space="preserve">Pheasant, R., Horoshenkov, K., Watts, G., &amp; Barrett, B., 2008. The acoustic and visual factors influencing the construction of tranquil space in urban and rural environments tranquil spaces-quiet places? </w:t>
      </w:r>
      <w:r w:rsidRPr="007147EF">
        <w:rPr>
          <w:i/>
          <w:iCs/>
        </w:rPr>
        <w:t>The Journal of the Acoustical Society of America</w:t>
      </w:r>
      <w:r w:rsidRPr="007147EF">
        <w:t xml:space="preserve">, </w:t>
      </w:r>
      <w:r w:rsidRPr="007147EF">
        <w:rPr>
          <w:i/>
          <w:iCs/>
        </w:rPr>
        <w:t>123</w:t>
      </w:r>
      <w:r w:rsidRPr="007147EF">
        <w:t xml:space="preserve">(3), 1446–1457. </w:t>
      </w:r>
      <w:hyperlink w:history="1" r:id="rId87">
        <w:r w:rsidRPr="00CE3786">
          <w:rPr>
            <w:rStyle w:val="Hyperlink"/>
            <w:rFonts w:ascii="Calibri" w:hAnsi="Calibri" w:cs="Calibri"/>
            <w:sz w:val="20"/>
            <w:szCs w:val="20"/>
          </w:rPr>
          <w:t>https://doi.org/10.1121/1.2831735</w:t>
        </w:r>
      </w:hyperlink>
      <w:r>
        <w:t xml:space="preserve"> </w:t>
      </w:r>
    </w:p>
    <w:p w:rsidRPr="004356D7" w:rsidR="009F21C4" w:rsidP="009F21C4" w:rsidRDefault="009F21C4" w14:paraId="02EDFE3F" w14:textId="77777777">
      <w:r w:rsidRPr="004356D7">
        <w:t xml:space="preserve">Pheasant, R.J., Watts, G.R., Horoshenkov, K.V. 2009. Validation of a tranquillity rating prediction tool. </w:t>
      </w:r>
      <w:r w:rsidRPr="004356D7">
        <w:rPr>
          <w:i/>
        </w:rPr>
        <w:t>Acta Acustica united with Acustica</w:t>
      </w:r>
      <w:r w:rsidRPr="004356D7">
        <w:t xml:space="preserve"> </w:t>
      </w:r>
      <w:r w:rsidRPr="004356D7">
        <w:rPr>
          <w:b/>
          <w:bCs/>
        </w:rPr>
        <w:t>95:</w:t>
      </w:r>
      <w:r w:rsidRPr="004356D7">
        <w:t xml:space="preserve"> 1024–1031. DOI: </w:t>
      </w:r>
      <w:hyperlink w:history="1" r:id="rId88">
        <w:r w:rsidRPr="004356D7">
          <w:rPr>
            <w:rStyle w:val="Hyperlink"/>
            <w:rFonts w:cstheme="minorHAnsi"/>
            <w:sz w:val="20"/>
            <w:szCs w:val="20"/>
          </w:rPr>
          <w:t>https://doi.org/10.3813/AAA.918234</w:t>
        </w:r>
      </w:hyperlink>
    </w:p>
    <w:p w:rsidRPr="004356D7" w:rsidR="009F21C4" w:rsidP="009F21C4" w:rsidRDefault="009F21C4" w14:paraId="7F3F7885" w14:textId="77777777">
      <w:r w:rsidRPr="004356D7">
        <w:t xml:space="preserve">Pheasant, R.J., Fisher, M.N., </w:t>
      </w:r>
      <w:proofErr w:type="spellStart"/>
      <w:r w:rsidRPr="004356D7">
        <w:t>Watss</w:t>
      </w:r>
      <w:proofErr w:type="spellEnd"/>
      <w:r w:rsidRPr="004356D7">
        <w:t xml:space="preserve">, G.R., Whitaker, D.J., Horoshenkov, K.V. 2010. The importance of auditory-visual interaction in the construction of ‘tranquil space’. </w:t>
      </w:r>
      <w:r w:rsidRPr="004356D7">
        <w:rPr>
          <w:i/>
          <w:iCs/>
        </w:rPr>
        <w:t>J. Environmental Psychology</w:t>
      </w:r>
      <w:r w:rsidRPr="004356D7">
        <w:t xml:space="preserve"> </w:t>
      </w:r>
      <w:r w:rsidRPr="004356D7">
        <w:rPr>
          <w:b/>
          <w:bCs/>
        </w:rPr>
        <w:t>30:</w:t>
      </w:r>
      <w:r w:rsidRPr="004356D7">
        <w:t xml:space="preserve"> 501–509. DOI: </w:t>
      </w:r>
      <w:hyperlink w:tgtFrame="_blank" w:tooltip="Persistent link using digital object identifier" w:history="1" r:id="rId89">
        <w:r w:rsidRPr="004356D7">
          <w:rPr>
            <w:rStyle w:val="anchor-text"/>
            <w:rFonts w:cstheme="minorHAnsi"/>
            <w:color w:val="0000FF"/>
            <w:sz w:val="20"/>
            <w:szCs w:val="20"/>
            <w:u w:val="single"/>
          </w:rPr>
          <w:t>https://doi.org/10.1016/j.jenvp.2010.03.006</w:t>
        </w:r>
      </w:hyperlink>
    </w:p>
    <w:p w:rsidRPr="00656A23" w:rsidR="009F21C4" w:rsidP="009F21C4" w:rsidRDefault="009F21C4" w14:paraId="40FF8B04" w14:textId="77777777">
      <w:r w:rsidRPr="004356D7">
        <w:t xml:space="preserve">Ratcliffe, E., </w:t>
      </w:r>
      <w:proofErr w:type="spellStart"/>
      <w:r w:rsidRPr="004356D7">
        <w:t>Gatersleben</w:t>
      </w:r>
      <w:proofErr w:type="spellEnd"/>
      <w:r w:rsidRPr="004356D7">
        <w:t xml:space="preserve">, B., Sowden, P.T., 2013. Bird sounds and their contributions to perceived attention restoration and stress recovery. </w:t>
      </w:r>
      <w:r w:rsidRPr="006D6152">
        <w:rPr>
          <w:i/>
        </w:rPr>
        <w:t>Journal of Environmental Psychology</w:t>
      </w:r>
      <w:r w:rsidRPr="006D6152">
        <w:t xml:space="preserve"> 36, 221–228. </w:t>
      </w:r>
      <w:hyperlink w:tgtFrame="_blank" w:tooltip="Persistent link using digital object identifier" w:history="1" r:id="rId90">
        <w:r w:rsidRPr="00656A23">
          <w:rPr>
            <w:rStyle w:val="anchor-text"/>
            <w:color w:val="0000FF"/>
            <w:sz w:val="20"/>
            <w:szCs w:val="20"/>
            <w:u w:val="single"/>
          </w:rPr>
          <w:t>https://doi.org/10.1016/j.jenvp.2013.08.004</w:t>
        </w:r>
      </w:hyperlink>
      <w:r w:rsidRPr="00656A23">
        <w:t xml:space="preserve"> </w:t>
      </w:r>
    </w:p>
    <w:p w:rsidRPr="00CE5775" w:rsidR="009F21C4" w:rsidP="009F21C4" w:rsidRDefault="009F21C4" w14:paraId="2684FD3C" w14:textId="77777777">
      <w:pPr>
        <w:rPr>
          <w:rFonts w:cstheme="minorHAnsi"/>
        </w:rPr>
      </w:pPr>
      <w:r w:rsidRPr="009F21C4">
        <w:t xml:space="preserve">Reyes-Riveros, R., Altamirano, A., De La Barrera, F., Rozas-Vásquez, D., </w:t>
      </w:r>
      <w:proofErr w:type="spellStart"/>
      <w:r w:rsidRPr="009F21C4">
        <w:t>Vieli</w:t>
      </w:r>
      <w:proofErr w:type="spellEnd"/>
      <w:r w:rsidRPr="009F21C4">
        <w:t xml:space="preserve">, L., &amp; Meli, P., 2021. </w:t>
      </w:r>
      <w:r w:rsidRPr="007147EF">
        <w:t xml:space="preserve">Linking public urban green spaces and human well-being: A systematic review. </w:t>
      </w:r>
      <w:r w:rsidRPr="007147EF">
        <w:rPr>
          <w:i/>
          <w:iCs/>
        </w:rPr>
        <w:t>Urban Forestry and Urban Greening</w:t>
      </w:r>
      <w:r w:rsidRPr="007147EF">
        <w:t xml:space="preserve">, </w:t>
      </w:r>
      <w:r w:rsidRPr="007147EF">
        <w:rPr>
          <w:i/>
          <w:iCs/>
        </w:rPr>
        <w:t>61</w:t>
      </w:r>
      <w:r w:rsidRPr="007147EF">
        <w:t xml:space="preserve">(September 2020). </w:t>
      </w:r>
      <w:hyperlink w:history="1" r:id="rId91">
        <w:r w:rsidRPr="00CE5775">
          <w:rPr>
            <w:rStyle w:val="Hyperlink"/>
            <w:rFonts w:ascii="Calibri" w:hAnsi="Calibri" w:cs="Calibri"/>
            <w:sz w:val="20"/>
            <w:szCs w:val="20"/>
          </w:rPr>
          <w:t>https://doi.org/10.1016/j.ufug.2021.127105</w:t>
        </w:r>
      </w:hyperlink>
      <w:r w:rsidRPr="00CE5775">
        <w:t xml:space="preserve"> </w:t>
      </w:r>
    </w:p>
    <w:p w:rsidRPr="00CE5775" w:rsidR="009F21C4" w:rsidP="009F21C4" w:rsidRDefault="009F21C4" w14:paraId="56F3A609" w14:textId="77777777">
      <w:pPr>
        <w:rPr>
          <w:rFonts w:cstheme="minorHAnsi"/>
        </w:rPr>
      </w:pPr>
      <w:r w:rsidRPr="00CE5775">
        <w:rPr>
          <w:rFonts w:eastAsiaTheme="minorEastAsia" w:cstheme="minorHAnsi"/>
          <w:lang w:eastAsia="zh-CN"/>
          <w14:ligatures w14:val="standardContextual"/>
        </w:rPr>
        <w:t xml:space="preserve">Richardson, M., Hallam, J., &amp; Lumber, R. 2015. One Thousand Good Things in Nature: Aspects of Nearby Nature Associated with Improved Connection to Nature. </w:t>
      </w:r>
      <w:r w:rsidRPr="00CE5775">
        <w:rPr>
          <w:rFonts w:eastAsiaTheme="minorEastAsia" w:cstheme="minorHAnsi"/>
          <w:i/>
          <w:iCs/>
          <w:lang w:eastAsia="zh-CN"/>
          <w14:ligatures w14:val="standardContextual"/>
        </w:rPr>
        <w:t>Environmental Values</w:t>
      </w:r>
      <w:r w:rsidRPr="00CE5775">
        <w:rPr>
          <w:rFonts w:eastAsiaTheme="minorEastAsia" w:cstheme="minorHAnsi"/>
          <w:lang w:eastAsia="zh-CN"/>
          <w14:ligatures w14:val="standardContextual"/>
        </w:rPr>
        <w:t xml:space="preserve"> </w:t>
      </w:r>
      <w:r w:rsidRPr="00CE5775">
        <w:rPr>
          <w:rFonts w:eastAsiaTheme="minorEastAsia" w:cstheme="minorHAnsi"/>
          <w:b/>
          <w:bCs/>
          <w:lang w:eastAsia="zh-CN"/>
          <w14:ligatures w14:val="standardContextual"/>
        </w:rPr>
        <w:t>24</w:t>
      </w:r>
      <w:r w:rsidRPr="00CE5775">
        <w:rPr>
          <w:rFonts w:eastAsiaTheme="minorEastAsia" w:cstheme="minorHAnsi"/>
          <w:lang w:eastAsia="zh-CN"/>
          <w14:ligatures w14:val="standardContextual"/>
        </w:rPr>
        <w:t xml:space="preserve">(5): 603–619. </w:t>
      </w:r>
      <w:hyperlink w:history="1" r:id="rId92">
        <w:r w:rsidRPr="00CE5775">
          <w:rPr>
            <w:rFonts w:eastAsiaTheme="minorEastAsia" w:cstheme="minorHAnsi"/>
            <w:color w:val="094FD1"/>
            <w:u w:val="single" w:color="094FD1"/>
            <w:lang w:eastAsia="zh-CN"/>
            <w14:ligatures w14:val="standardContextual"/>
          </w:rPr>
          <w:t>https://doi.org/10.3197/096327115X14384223590131</w:t>
        </w:r>
      </w:hyperlink>
    </w:p>
    <w:p w:rsidRPr="009F21C4" w:rsidR="009F21C4" w:rsidP="009F21C4" w:rsidRDefault="009F21C4" w14:paraId="5C358CCC" w14:textId="77777777">
      <w:r w:rsidRPr="00CE5775">
        <w:t xml:space="preserve">Ryan, R.M., Weinstein, N., Bernstein, J., Warren Brown, K., Mistretta, L., </w:t>
      </w:r>
      <w:proofErr w:type="spellStart"/>
      <w:r w:rsidRPr="00CE5775">
        <w:t>Gagné</w:t>
      </w:r>
      <w:proofErr w:type="spellEnd"/>
      <w:r w:rsidRPr="00CE5775">
        <w:t xml:space="preserve">, M. 2010. </w:t>
      </w:r>
      <w:r w:rsidRPr="004356D7">
        <w:t xml:space="preserve">Vitalizing effects of being outdoors and in nature. </w:t>
      </w:r>
      <w:r w:rsidRPr="004356D7">
        <w:rPr>
          <w:i/>
          <w:iCs/>
        </w:rPr>
        <w:t>Journal of Environmental Psychology</w:t>
      </w:r>
      <w:r w:rsidRPr="004356D7">
        <w:t xml:space="preserve"> </w:t>
      </w:r>
      <w:r w:rsidRPr="004356D7">
        <w:rPr>
          <w:b/>
          <w:bCs/>
        </w:rPr>
        <w:t>30</w:t>
      </w:r>
      <w:r w:rsidRPr="004356D7">
        <w:t xml:space="preserve">:159–168. </w:t>
      </w:r>
      <w:r w:rsidRPr="009F21C4">
        <w:t>DOI: 10.1016/j.jenvp.2009.10.009</w:t>
      </w:r>
    </w:p>
    <w:p w:rsidRPr="00E10842" w:rsidR="009F21C4" w:rsidP="009F21C4" w:rsidRDefault="009F21C4" w14:paraId="0D674CAC" w14:textId="77777777">
      <w:r w:rsidRPr="009F21C4">
        <w:t xml:space="preserve">Schäffer, B., Brink, M., Schlatter, F., Vienneau, D., &amp; </w:t>
      </w:r>
      <w:proofErr w:type="spellStart"/>
      <w:r w:rsidRPr="009F21C4">
        <w:t>Wunderli</w:t>
      </w:r>
      <w:proofErr w:type="spellEnd"/>
      <w:r w:rsidRPr="009F21C4">
        <w:t xml:space="preserve">, J. M., 2020. </w:t>
      </w:r>
      <w:r w:rsidRPr="007147EF">
        <w:t xml:space="preserve">Residential green is associated with reduced annoyance to road traffic and railway noise but increased annoyance to aircraft noise exposure. </w:t>
      </w:r>
      <w:r w:rsidRPr="00E10842">
        <w:rPr>
          <w:i/>
          <w:iCs/>
        </w:rPr>
        <w:t>Environment International</w:t>
      </w:r>
      <w:r w:rsidRPr="00E10842">
        <w:t xml:space="preserve">, </w:t>
      </w:r>
      <w:r w:rsidRPr="00E10842">
        <w:rPr>
          <w:i/>
          <w:iCs/>
        </w:rPr>
        <w:t>143</w:t>
      </w:r>
      <w:r w:rsidRPr="00E10842">
        <w:t xml:space="preserve">(March), 105885. </w:t>
      </w:r>
      <w:hyperlink w:history="1" r:id="rId93">
        <w:r w:rsidRPr="00E10842">
          <w:rPr>
            <w:rStyle w:val="Hyperlink"/>
            <w:rFonts w:ascii="Calibri" w:hAnsi="Calibri" w:cs="Calibri"/>
            <w:sz w:val="20"/>
            <w:szCs w:val="20"/>
          </w:rPr>
          <w:t>https://doi.org/10.1016/j.envint.2020.105885</w:t>
        </w:r>
      </w:hyperlink>
      <w:r w:rsidRPr="00E10842">
        <w:t xml:space="preserve"> </w:t>
      </w:r>
    </w:p>
    <w:p w:rsidRPr="00385741" w:rsidR="009F21C4" w:rsidP="009F21C4" w:rsidRDefault="009F21C4" w14:paraId="4EF51ECD" w14:textId="77777777">
      <w:pPr>
        <w:rPr>
          <w:lang w:val="it-IT"/>
        </w:rPr>
      </w:pPr>
      <w:proofErr w:type="spellStart"/>
      <w:r w:rsidRPr="00E10842">
        <w:t>Schlittmeier</w:t>
      </w:r>
      <w:proofErr w:type="spellEnd"/>
      <w:r w:rsidRPr="00E10842">
        <w:t xml:space="preserve">, S. J., Feil, A., Liebl, A., &amp; </w:t>
      </w:r>
      <w:proofErr w:type="spellStart"/>
      <w:r w:rsidRPr="00E10842">
        <w:t>Hellbrück</w:t>
      </w:r>
      <w:proofErr w:type="spellEnd"/>
      <w:r w:rsidRPr="00E10842">
        <w:t xml:space="preserve">, J., 2015. </w:t>
      </w:r>
      <w:r w:rsidRPr="007147EF">
        <w:t xml:space="preserve">The impact of road traffic noise on cognitive performance in attention-based tasks depends on noise level even within moderate-level ranges. </w:t>
      </w:r>
      <w:proofErr w:type="spellStart"/>
      <w:r w:rsidRPr="00385741">
        <w:rPr>
          <w:i/>
          <w:iCs/>
          <w:lang w:val="it-IT"/>
        </w:rPr>
        <w:t>Noise</w:t>
      </w:r>
      <w:proofErr w:type="spellEnd"/>
      <w:r w:rsidRPr="00385741">
        <w:rPr>
          <w:i/>
          <w:iCs/>
          <w:lang w:val="it-IT"/>
        </w:rPr>
        <w:t xml:space="preserve"> and Health</w:t>
      </w:r>
      <w:r w:rsidRPr="00385741">
        <w:rPr>
          <w:lang w:val="it-IT"/>
        </w:rPr>
        <w:t xml:space="preserve">, </w:t>
      </w:r>
      <w:r w:rsidRPr="00385741">
        <w:rPr>
          <w:i/>
          <w:iCs/>
          <w:lang w:val="it-IT"/>
        </w:rPr>
        <w:t>17</w:t>
      </w:r>
      <w:r w:rsidRPr="00385741">
        <w:rPr>
          <w:lang w:val="it-IT"/>
        </w:rPr>
        <w:t xml:space="preserve">(76), 148–157. </w:t>
      </w:r>
      <w:hyperlink w:history="1" r:id="rId94">
        <w:r w:rsidRPr="00385741">
          <w:rPr>
            <w:rStyle w:val="Hyperlink"/>
            <w:rFonts w:ascii="Calibri" w:hAnsi="Calibri" w:cs="Calibri"/>
            <w:sz w:val="20"/>
            <w:szCs w:val="20"/>
            <w:lang w:val="it-IT"/>
          </w:rPr>
          <w:t>https://doi.org/10.4103/1463-1741.155845</w:t>
        </w:r>
      </w:hyperlink>
      <w:r w:rsidRPr="00385741">
        <w:rPr>
          <w:lang w:val="it-IT"/>
        </w:rPr>
        <w:t xml:space="preserve"> </w:t>
      </w:r>
    </w:p>
    <w:p w:rsidRPr="004356D7" w:rsidR="009F21C4" w:rsidP="009F21C4" w:rsidRDefault="009F21C4" w14:paraId="2CAB80C8" w14:textId="77777777">
      <w:r w:rsidRPr="00385741">
        <w:rPr>
          <w:lang w:val="it-IT"/>
        </w:rPr>
        <w:t xml:space="preserve">Sella, E., Meneghetti, C., Muffato, V., Borella, E., Carbone, E., Cavalli, R., Pazzaglia, F. 2023. </w:t>
      </w:r>
      <w:r w:rsidRPr="004356D7">
        <w:t xml:space="preserve">The influence of individual characteristics on perceived restorativeness and benefits associated with exposure to nature in a garden. </w:t>
      </w:r>
      <w:r w:rsidRPr="004356D7">
        <w:rPr>
          <w:i/>
          <w:iCs/>
        </w:rPr>
        <w:t>Frontiers in Psychology</w:t>
      </w:r>
      <w:r w:rsidRPr="004356D7">
        <w:t xml:space="preserve"> </w:t>
      </w:r>
      <w:r w:rsidRPr="004356D7">
        <w:rPr>
          <w:b/>
          <w:bCs/>
        </w:rPr>
        <w:t>14</w:t>
      </w:r>
      <w:r w:rsidRPr="004356D7">
        <w:t>: 1130915. DOI: 10.3389/fpsyg.2023.1130915</w:t>
      </w:r>
    </w:p>
    <w:p w:rsidRPr="007147EF" w:rsidR="009F21C4" w:rsidP="009F21C4" w:rsidRDefault="009F21C4" w14:paraId="4A78381F" w14:textId="77777777">
      <w:r w:rsidRPr="00CE5775">
        <w:rPr>
          <w:lang w:val="fr-CH"/>
        </w:rPr>
        <w:t xml:space="preserve">Song, S., Tu, R., Lu, Y., Yin, S., Lin, H., &amp; Xiao, Y., 2022. </w:t>
      </w:r>
      <w:r w:rsidRPr="007147EF">
        <w:t xml:space="preserve">Restorative Effects from Green Exposure: A Systematic Review and Meta-Analysis of Randomized Control Trials. </w:t>
      </w:r>
      <w:r w:rsidRPr="007147EF">
        <w:rPr>
          <w:i/>
          <w:iCs/>
        </w:rPr>
        <w:t>International Journal of Environmental Research and Public Health</w:t>
      </w:r>
      <w:r w:rsidRPr="007147EF">
        <w:t xml:space="preserve">, </w:t>
      </w:r>
      <w:r w:rsidRPr="007147EF">
        <w:rPr>
          <w:i/>
          <w:iCs/>
        </w:rPr>
        <w:t>19</w:t>
      </w:r>
      <w:r w:rsidRPr="007147EF">
        <w:t xml:space="preserve">(21). </w:t>
      </w:r>
      <w:hyperlink w:history="1" r:id="rId95">
        <w:r w:rsidRPr="00CE3786">
          <w:rPr>
            <w:rStyle w:val="Hyperlink"/>
            <w:rFonts w:ascii="Calibri" w:hAnsi="Calibri" w:cs="Calibri"/>
            <w:sz w:val="20"/>
            <w:szCs w:val="20"/>
          </w:rPr>
          <w:t>https://doi.org/10.3390/ijerph192114506</w:t>
        </w:r>
      </w:hyperlink>
      <w:r>
        <w:t xml:space="preserve"> </w:t>
      </w:r>
    </w:p>
    <w:p w:rsidR="009F21C4" w:rsidP="009F21C4" w:rsidRDefault="009F21C4" w14:paraId="010DD156" w14:textId="77777777">
      <w:r w:rsidRPr="00385741">
        <w:rPr>
          <w:lang w:val="it-IT"/>
        </w:rPr>
        <w:t xml:space="preserve">Spano, G., Ricciardi, E., </w:t>
      </w:r>
      <w:proofErr w:type="spellStart"/>
      <w:r w:rsidRPr="00385741">
        <w:rPr>
          <w:lang w:val="it-IT"/>
        </w:rPr>
        <w:t>Theodorou</w:t>
      </w:r>
      <w:proofErr w:type="spellEnd"/>
      <w:r w:rsidRPr="00385741">
        <w:rPr>
          <w:lang w:val="it-IT"/>
        </w:rPr>
        <w:t xml:space="preserve">, A., Giannico, V., </w:t>
      </w:r>
      <w:proofErr w:type="spellStart"/>
      <w:r w:rsidRPr="00385741">
        <w:rPr>
          <w:lang w:val="it-IT"/>
        </w:rPr>
        <w:t>Caffò</w:t>
      </w:r>
      <w:proofErr w:type="spellEnd"/>
      <w:r w:rsidRPr="00385741">
        <w:rPr>
          <w:lang w:val="it-IT"/>
        </w:rPr>
        <w:t xml:space="preserve">, A. O., Bosco, A., … </w:t>
      </w:r>
      <w:r w:rsidRPr="007147EF">
        <w:t xml:space="preserve">Panno, A., 2023. Objective greenness, connectedness to nature and sunlight levels towards perceived restorativeness in urban nature. </w:t>
      </w:r>
      <w:r w:rsidRPr="007147EF">
        <w:rPr>
          <w:i/>
          <w:iCs/>
        </w:rPr>
        <w:t>Scientific Reports</w:t>
      </w:r>
      <w:r w:rsidRPr="007147EF">
        <w:t xml:space="preserve">, </w:t>
      </w:r>
      <w:r w:rsidRPr="007147EF">
        <w:rPr>
          <w:i/>
          <w:iCs/>
        </w:rPr>
        <w:t>13</w:t>
      </w:r>
      <w:r w:rsidRPr="007147EF">
        <w:t xml:space="preserve">(1), 1–13. </w:t>
      </w:r>
      <w:hyperlink w:history="1" r:id="rId96">
        <w:r w:rsidRPr="00CE3786">
          <w:rPr>
            <w:rStyle w:val="Hyperlink"/>
            <w:rFonts w:ascii="Calibri" w:hAnsi="Calibri" w:cs="Calibri"/>
            <w:sz w:val="20"/>
            <w:szCs w:val="20"/>
          </w:rPr>
          <w:t>https://doi.org/10.1038/s41598-023-45604-3</w:t>
        </w:r>
      </w:hyperlink>
      <w:r>
        <w:t xml:space="preserve"> </w:t>
      </w:r>
    </w:p>
    <w:p w:rsidR="00515857" w:rsidP="009F21C4" w:rsidRDefault="00515857" w14:paraId="1203E2EB" w14:textId="3193E9C3">
      <w:proofErr w:type="spellStart"/>
      <w:r w:rsidRPr="00515857">
        <w:t>Stekhoven</w:t>
      </w:r>
      <w:proofErr w:type="spellEnd"/>
      <w:r w:rsidRPr="00515857">
        <w:t>,</w:t>
      </w:r>
      <w:r>
        <w:t xml:space="preserve"> D.J.,</w:t>
      </w:r>
      <w:r w:rsidRPr="00515857">
        <w:t xml:space="preserve"> </w:t>
      </w:r>
      <w:proofErr w:type="spellStart"/>
      <w:r w:rsidRPr="00515857">
        <w:t>Bühlmann</w:t>
      </w:r>
      <w:proofErr w:type="spellEnd"/>
      <w:r w:rsidRPr="00515857">
        <w:t>,</w:t>
      </w:r>
      <w:r>
        <w:t xml:space="preserve"> P. 2012.</w:t>
      </w:r>
      <w:r w:rsidRPr="00515857">
        <w:t xml:space="preserve"> </w:t>
      </w:r>
      <w:proofErr w:type="spellStart"/>
      <w:r w:rsidRPr="00515857">
        <w:t>MissForest</w:t>
      </w:r>
      <w:proofErr w:type="spellEnd"/>
      <w:r w:rsidRPr="00515857">
        <w:t xml:space="preserve">—non-parametric missing value imputation for mixed-type data, </w:t>
      </w:r>
      <w:r w:rsidRPr="00515857">
        <w:rPr>
          <w:i/>
          <w:iCs/>
        </w:rPr>
        <w:t>Bioinformatics</w:t>
      </w:r>
      <w:r w:rsidRPr="00515857">
        <w:t xml:space="preserve"> </w:t>
      </w:r>
      <w:r w:rsidRPr="00515857">
        <w:rPr>
          <w:b/>
          <w:bCs/>
        </w:rPr>
        <w:t>28</w:t>
      </w:r>
      <w:r w:rsidRPr="00515857">
        <w:t>(1</w:t>
      </w:r>
      <w:r>
        <w:t>):</w:t>
      </w:r>
      <w:r w:rsidRPr="00515857">
        <w:t xml:space="preserve"> 112–118, </w:t>
      </w:r>
      <w:hyperlink w:history="1" r:id="rId97">
        <w:r w:rsidRPr="00515857">
          <w:rPr>
            <w:color w:val="0000FF"/>
            <w:u w:val="single"/>
          </w:rPr>
          <w:t>https://doi.org/10.1093/bioinformatics/btr597</w:t>
        </w:r>
      </w:hyperlink>
    </w:p>
    <w:p w:rsidRPr="007147EF" w:rsidR="009F21C4" w:rsidP="009F21C4" w:rsidRDefault="009F21C4" w14:paraId="0A247C14" w14:textId="5A588C1C">
      <w:r w:rsidRPr="00E10842">
        <w:t xml:space="preserve">tern, E., </w:t>
      </w:r>
      <w:proofErr w:type="spellStart"/>
      <w:r w:rsidRPr="00E10842">
        <w:t>Gudes</w:t>
      </w:r>
      <w:proofErr w:type="spellEnd"/>
      <w:r w:rsidRPr="00E10842">
        <w:t xml:space="preserve">, O., </w:t>
      </w:r>
      <w:proofErr w:type="spellStart"/>
      <w:r w:rsidRPr="00E10842">
        <w:t>Svoray</w:t>
      </w:r>
      <w:proofErr w:type="spellEnd"/>
      <w:r w:rsidRPr="00E10842">
        <w:t xml:space="preserve">, T. 2009. </w:t>
      </w:r>
      <w:r w:rsidRPr="00226AE2">
        <w:t xml:space="preserve">Web-Based and Traditional Public Participation in Comprehensive Planning: A Comparative Study. </w:t>
      </w:r>
      <w:r w:rsidRPr="00226AE2">
        <w:rPr>
          <w:i/>
          <w:iCs/>
        </w:rPr>
        <w:t>Environment and Planning B: Planning and Design</w:t>
      </w:r>
      <w:r w:rsidRPr="00226AE2">
        <w:t xml:space="preserve">, </w:t>
      </w:r>
      <w:r w:rsidRPr="00226AE2">
        <w:rPr>
          <w:i/>
          <w:iCs/>
        </w:rPr>
        <w:t>36</w:t>
      </w:r>
      <w:r w:rsidRPr="00226AE2">
        <w:t xml:space="preserve">(6), 1067-1085. </w:t>
      </w:r>
      <w:hyperlink w:history="1" r:id="rId98">
        <w:r w:rsidRPr="00226AE2">
          <w:rPr>
            <w:color w:val="0000FF"/>
            <w:u w:val="single"/>
          </w:rPr>
          <w:t>https://doi.org/10.1068/b34113</w:t>
        </w:r>
      </w:hyperlink>
      <w:r>
        <w:t xml:space="preserve"> </w:t>
      </w:r>
    </w:p>
    <w:p w:rsidRPr="004356D7" w:rsidR="009F21C4" w:rsidP="009F21C4" w:rsidRDefault="009F21C4" w14:paraId="34B8C8B6" w14:textId="77777777">
      <w:r w:rsidRPr="004356D7">
        <w:t>Swedish Environmental Protection Agency. 2005. Sound quality in natural and cultural environments. Swedish EPA report 5440. Stockholm, Naturv</w:t>
      </w:r>
      <w:r w:rsidRPr="004356D7">
        <w:rPr>
          <w:rFonts w:ascii="Calibri" w:hAnsi="Calibri" w:cs="Calibri"/>
        </w:rPr>
        <w:t>å</w:t>
      </w:r>
      <w:r w:rsidRPr="004356D7">
        <w:t>dsverket. 24 pp. Dow</w:t>
      </w:r>
      <w:r>
        <w:t>n</w:t>
      </w:r>
      <w:r w:rsidRPr="004356D7">
        <w:t xml:space="preserve">load: </w:t>
      </w:r>
      <w:hyperlink w:history="1" r:id="rId99">
        <w:r w:rsidRPr="004356D7">
          <w:rPr>
            <w:rStyle w:val="Hyperlink"/>
            <w:rFonts w:cstheme="minorHAnsi"/>
            <w:sz w:val="20"/>
            <w:szCs w:val="20"/>
          </w:rPr>
          <w:t>https://www.naturvardsverket.se/4ac336/globalassets/media/publikationer-pdf/5700/978-91-620-5709-x.pdf</w:t>
        </w:r>
      </w:hyperlink>
      <w:r w:rsidRPr="004356D7">
        <w:t xml:space="preserve"> (accessed May 15, 2025)</w:t>
      </w:r>
    </w:p>
    <w:p w:rsidRPr="004356D7" w:rsidR="009F21C4" w:rsidP="009F21C4" w:rsidRDefault="009F21C4" w14:paraId="2FF8AAFF" w14:textId="77777777">
      <w:r w:rsidRPr="009F21C4">
        <w:t>Torija, A.J., Ruiz, D.P., Ramos-</w:t>
      </w:r>
      <w:proofErr w:type="spellStart"/>
      <w:r w:rsidRPr="009F21C4">
        <w:t>Ridao</w:t>
      </w:r>
      <w:proofErr w:type="spellEnd"/>
      <w:r w:rsidRPr="009F21C4">
        <w:t xml:space="preserve">, A.F. 2013. </w:t>
      </w:r>
      <w:r w:rsidRPr="004356D7">
        <w:t xml:space="preserve">Application of a methodology for categorizing and differentiating urban soundscapes using acoustical descriptors and semantic-differential attributes. Journal of the Acoustical Society of America 134(1), 791–802. </w:t>
      </w:r>
      <w:hyperlink w:tgtFrame="_blank" w:history="1" r:id="rId100">
        <w:r w:rsidRPr="004356D7">
          <w:rPr>
            <w:rStyle w:val="Hyperlink"/>
            <w:sz w:val="20"/>
            <w:szCs w:val="20"/>
          </w:rPr>
          <w:t>https://doi.org/10.1121/1.4807804</w:t>
        </w:r>
      </w:hyperlink>
      <w:r w:rsidRPr="004356D7">
        <w:t xml:space="preserve"> </w:t>
      </w:r>
    </w:p>
    <w:p w:rsidRPr="007147EF" w:rsidR="009F21C4" w:rsidP="009F21C4" w:rsidRDefault="009F21C4" w14:paraId="71C4D5A8" w14:textId="77777777">
      <w:proofErr w:type="spellStart"/>
      <w:r w:rsidRPr="007147EF">
        <w:t>Tyrväinen</w:t>
      </w:r>
      <w:proofErr w:type="spellEnd"/>
      <w:r w:rsidRPr="007147EF">
        <w:t xml:space="preserve">, L., Ojala, A., Korpela, K., </w:t>
      </w:r>
      <w:proofErr w:type="spellStart"/>
      <w:r w:rsidRPr="007147EF">
        <w:t>Lanki</w:t>
      </w:r>
      <w:proofErr w:type="spellEnd"/>
      <w:r w:rsidRPr="007147EF">
        <w:t xml:space="preserve">, T., </w:t>
      </w:r>
      <w:proofErr w:type="spellStart"/>
      <w:r w:rsidRPr="007147EF">
        <w:t>Tsunetsugu</w:t>
      </w:r>
      <w:proofErr w:type="spellEnd"/>
      <w:r w:rsidRPr="007147EF">
        <w:t xml:space="preserve">, Y., &amp; Kagawa, T., 2014. The influence of urban green environments on stress relief measures: A field experiment. </w:t>
      </w:r>
      <w:r w:rsidRPr="007147EF">
        <w:rPr>
          <w:i/>
          <w:iCs/>
        </w:rPr>
        <w:t>Journal of Environmental Psychology</w:t>
      </w:r>
      <w:r w:rsidRPr="007147EF">
        <w:t xml:space="preserve">, </w:t>
      </w:r>
      <w:r w:rsidRPr="007147EF">
        <w:rPr>
          <w:i/>
          <w:iCs/>
        </w:rPr>
        <w:t>38</w:t>
      </w:r>
      <w:r w:rsidRPr="007147EF">
        <w:t xml:space="preserve">, 1–9. </w:t>
      </w:r>
      <w:hyperlink w:history="1" r:id="rId101">
        <w:r w:rsidRPr="00CE3786">
          <w:rPr>
            <w:rStyle w:val="Hyperlink"/>
            <w:rFonts w:ascii="Calibri" w:hAnsi="Calibri" w:cs="Calibri"/>
            <w:sz w:val="20"/>
            <w:szCs w:val="20"/>
          </w:rPr>
          <w:t>https://doi.org/10.1016/j.jenvp.2013.12.005</w:t>
        </w:r>
      </w:hyperlink>
      <w:r>
        <w:t xml:space="preserve"> </w:t>
      </w:r>
    </w:p>
    <w:p w:rsidRPr="006512E9" w:rsidR="009F21C4" w:rsidP="009F21C4" w:rsidRDefault="009F21C4" w14:paraId="27458E7F" w14:textId="77777777">
      <w:pPr>
        <w:rPr>
          <w:rFonts w:eastAsia="Times New Roman"/>
          <w:lang w:val="es-ES" w:eastAsia="zh-CN"/>
        </w:rPr>
      </w:pPr>
      <w:r w:rsidRPr="006512E9">
        <w:t xml:space="preserve">Uebel, K., Marselle, M., Dean, A.J., Rhodes, J.R., Bonn, A. 2021. Urban green space soundscapes and their perceived restorativeness. </w:t>
      </w:r>
      <w:r w:rsidRPr="006512E9">
        <w:rPr>
          <w:i/>
          <w:iCs/>
        </w:rPr>
        <w:t>People and Nature</w:t>
      </w:r>
      <w:r w:rsidRPr="006512E9">
        <w:t xml:space="preserve"> </w:t>
      </w:r>
      <w:r w:rsidRPr="006512E9">
        <w:rPr>
          <w:b/>
          <w:bCs/>
        </w:rPr>
        <w:t>2021/3</w:t>
      </w:r>
      <w:r w:rsidRPr="006512E9">
        <w:t xml:space="preserve">: 756–769. </w:t>
      </w:r>
      <w:hyperlink w:history="1" r:id="rId102">
        <w:r w:rsidRPr="006512E9">
          <w:rPr>
            <w:rStyle w:val="Hyperlink"/>
            <w:sz w:val="20"/>
            <w:szCs w:val="20"/>
            <w:lang w:val="es-ES"/>
          </w:rPr>
          <w:t>https://doi.org/10.1002/pan3.10215</w:t>
        </w:r>
      </w:hyperlink>
    </w:p>
    <w:p w:rsidRPr="007147EF" w:rsidR="009F21C4" w:rsidP="009F21C4" w:rsidRDefault="009F21C4" w14:paraId="327874FB" w14:textId="77777777">
      <w:r w:rsidRPr="00385741">
        <w:rPr>
          <w:lang w:val="es-ES"/>
        </w:rPr>
        <w:t xml:space="preserve">Ulrich, R. S., Simons, R. F., </w:t>
      </w:r>
      <w:proofErr w:type="spellStart"/>
      <w:r w:rsidRPr="00385741">
        <w:rPr>
          <w:lang w:val="es-ES"/>
        </w:rPr>
        <w:t>Losito</w:t>
      </w:r>
      <w:proofErr w:type="spellEnd"/>
      <w:r w:rsidRPr="00385741">
        <w:rPr>
          <w:lang w:val="es-ES"/>
        </w:rPr>
        <w:t xml:space="preserve">, B. D., Fiorito, E., Miles, M. A., &amp; </w:t>
      </w:r>
      <w:proofErr w:type="spellStart"/>
      <w:r w:rsidRPr="00385741">
        <w:rPr>
          <w:lang w:val="es-ES"/>
        </w:rPr>
        <w:t>Zelson</w:t>
      </w:r>
      <w:proofErr w:type="spellEnd"/>
      <w:r w:rsidRPr="00385741">
        <w:rPr>
          <w:lang w:val="es-ES"/>
        </w:rPr>
        <w:t xml:space="preserve">, M., 1991. </w:t>
      </w:r>
      <w:r w:rsidRPr="007147EF">
        <w:t xml:space="preserve">Stress recovery during exposure to natural and urban environments. </w:t>
      </w:r>
      <w:r w:rsidRPr="007147EF">
        <w:rPr>
          <w:i/>
          <w:iCs/>
        </w:rPr>
        <w:t>Journal of Environmental Psychology</w:t>
      </w:r>
      <w:r w:rsidRPr="007147EF">
        <w:t xml:space="preserve">, </w:t>
      </w:r>
      <w:r w:rsidRPr="007147EF">
        <w:rPr>
          <w:i/>
          <w:iCs/>
        </w:rPr>
        <w:t>11</w:t>
      </w:r>
      <w:r w:rsidRPr="007147EF">
        <w:t xml:space="preserve">(3), 201–230. </w:t>
      </w:r>
      <w:hyperlink w:history="1" r:id="rId103">
        <w:r w:rsidRPr="00CE3786">
          <w:rPr>
            <w:rStyle w:val="Hyperlink"/>
            <w:rFonts w:ascii="Calibri" w:hAnsi="Calibri" w:cs="Calibri"/>
            <w:sz w:val="20"/>
            <w:szCs w:val="20"/>
          </w:rPr>
          <w:t>https://doi.org/10.1016/S0272-4944(05)80184-7</w:t>
        </w:r>
      </w:hyperlink>
      <w:r>
        <w:t xml:space="preserve"> </w:t>
      </w:r>
    </w:p>
    <w:p w:rsidR="009F21C4" w:rsidP="009F21C4" w:rsidRDefault="009F21C4" w14:paraId="522C88AA" w14:textId="77777777">
      <w:r w:rsidRPr="007147EF">
        <w:t xml:space="preserve">Van Renterghem, T., 2019. Towards explaining the positive effect of vegetation on the perception of environmental noise. </w:t>
      </w:r>
      <w:r w:rsidRPr="007147EF">
        <w:rPr>
          <w:i/>
          <w:iCs/>
        </w:rPr>
        <w:t>Urban Forestry and Urban Greening</w:t>
      </w:r>
      <w:r w:rsidRPr="007147EF">
        <w:t xml:space="preserve">, </w:t>
      </w:r>
      <w:r w:rsidRPr="007147EF">
        <w:rPr>
          <w:i/>
          <w:iCs/>
        </w:rPr>
        <w:t>40</w:t>
      </w:r>
      <w:r w:rsidRPr="007147EF">
        <w:t xml:space="preserve">(November 2017), 133–144. </w:t>
      </w:r>
      <w:hyperlink w:history="1" r:id="rId104">
        <w:r w:rsidRPr="00CE3786">
          <w:rPr>
            <w:rStyle w:val="Hyperlink"/>
            <w:rFonts w:ascii="Calibri" w:hAnsi="Calibri" w:cs="Calibri"/>
            <w:sz w:val="20"/>
            <w:szCs w:val="20"/>
          </w:rPr>
          <w:t>https://doi.org/10.1016/j.ufug.2018.03.007</w:t>
        </w:r>
      </w:hyperlink>
      <w:r>
        <w:t xml:space="preserve"> </w:t>
      </w:r>
    </w:p>
    <w:p w:rsidRPr="007147EF" w:rsidR="009F21C4" w:rsidP="009F21C4" w:rsidRDefault="009F21C4" w14:paraId="1183C68A" w14:textId="77777777">
      <w:r w:rsidRPr="009F21C4">
        <w:rPr>
          <w:lang w:val="nl-NL"/>
        </w:rPr>
        <w:t xml:space="preserve">Van Renterghem, T., </w:t>
      </w:r>
      <w:proofErr w:type="spellStart"/>
      <w:r w:rsidRPr="009F21C4">
        <w:rPr>
          <w:lang w:val="nl-NL"/>
        </w:rPr>
        <w:t>Vermandere</w:t>
      </w:r>
      <w:proofErr w:type="spellEnd"/>
      <w:r w:rsidRPr="009F21C4">
        <w:rPr>
          <w:lang w:val="nl-NL"/>
        </w:rPr>
        <w:t xml:space="preserve">, E., </w:t>
      </w:r>
      <w:proofErr w:type="spellStart"/>
      <w:r w:rsidRPr="009F21C4">
        <w:rPr>
          <w:lang w:val="nl-NL"/>
        </w:rPr>
        <w:t>Lauwereys</w:t>
      </w:r>
      <w:proofErr w:type="spellEnd"/>
      <w:r w:rsidRPr="009F21C4">
        <w:rPr>
          <w:lang w:val="nl-NL"/>
        </w:rPr>
        <w:t xml:space="preserve">, M. 2023. </w:t>
      </w:r>
      <w:r>
        <w:t xml:space="preserve">Road traffic noise annoyance mitigation by green window view: Optimizing green quantity and quality. </w:t>
      </w:r>
      <w:r w:rsidRPr="00CE5775">
        <w:rPr>
          <w:i/>
          <w:iCs/>
        </w:rPr>
        <w:t>Urban Forestry and Urban Greening</w:t>
      </w:r>
      <w:r>
        <w:t xml:space="preserve"> </w:t>
      </w:r>
      <w:r w:rsidRPr="00CE5775">
        <w:rPr>
          <w:b/>
          <w:bCs/>
        </w:rPr>
        <w:t>88</w:t>
      </w:r>
      <w:r>
        <w:t>: 128072. https://doi.org/10.1016/j.ufug.2023.128072</w:t>
      </w:r>
    </w:p>
    <w:p w:rsidRPr="00EC48D7" w:rsidR="009F21C4" w:rsidP="009F21C4" w:rsidRDefault="009F21C4" w14:paraId="07645B60" w14:textId="77777777">
      <w:r w:rsidRPr="007147EF">
        <w:t xml:space="preserve">Watts, G. R., &amp; Pheasant, R. J., 2015. Identifying tranquil environments and quantifying impacts. </w:t>
      </w:r>
      <w:r w:rsidRPr="00EC48D7">
        <w:rPr>
          <w:i/>
          <w:iCs/>
        </w:rPr>
        <w:t>Applied Acoustics</w:t>
      </w:r>
      <w:r w:rsidRPr="00EC48D7">
        <w:t xml:space="preserve">, </w:t>
      </w:r>
      <w:r w:rsidRPr="00EC48D7">
        <w:rPr>
          <w:i/>
          <w:iCs/>
        </w:rPr>
        <w:t>89</w:t>
      </w:r>
      <w:r w:rsidRPr="00EC48D7">
        <w:t xml:space="preserve">, 122–127. </w:t>
      </w:r>
      <w:hyperlink w:history="1" r:id="rId105">
        <w:r w:rsidRPr="00CE5775">
          <w:rPr>
            <w:rStyle w:val="Hyperlink"/>
            <w:rFonts w:ascii="Calibri" w:hAnsi="Calibri" w:cs="Calibri"/>
          </w:rPr>
          <w:t>https://doi.org/10.1016/j.apacoust.2014.09.015</w:t>
        </w:r>
      </w:hyperlink>
      <w:r w:rsidRPr="00EC48D7">
        <w:t xml:space="preserve"> </w:t>
      </w:r>
    </w:p>
    <w:p w:rsidR="009F21C4" w:rsidP="009F21C4" w:rsidRDefault="009F21C4" w14:paraId="3012310A" w14:textId="77777777">
      <w:r w:rsidRPr="00B677AA">
        <w:t xml:space="preserve">Weber, A. M., Trojan, J., 2018. </w:t>
      </w:r>
      <w:r w:rsidRPr="007147EF">
        <w:t xml:space="preserve">The Restorative Value of the Urban Environment: A Systematic Review of the Existing Literature. </w:t>
      </w:r>
      <w:r w:rsidRPr="007147EF">
        <w:rPr>
          <w:i/>
          <w:iCs/>
        </w:rPr>
        <w:t>Environmental Health Insights</w:t>
      </w:r>
      <w:r w:rsidRPr="007147EF">
        <w:t xml:space="preserve">, </w:t>
      </w:r>
      <w:r w:rsidRPr="007147EF">
        <w:rPr>
          <w:i/>
          <w:iCs/>
        </w:rPr>
        <w:t>12</w:t>
      </w:r>
      <w:r w:rsidRPr="007147EF">
        <w:t xml:space="preserve">. </w:t>
      </w:r>
      <w:hyperlink w:history="1" r:id="rId106">
        <w:r w:rsidRPr="00CE3786">
          <w:rPr>
            <w:rStyle w:val="Hyperlink"/>
            <w:rFonts w:ascii="Calibri" w:hAnsi="Calibri" w:cs="Calibri"/>
            <w:sz w:val="20"/>
            <w:szCs w:val="20"/>
          </w:rPr>
          <w:t>https://doi.org/10.1177/1178630218812805</w:t>
        </w:r>
      </w:hyperlink>
      <w:r>
        <w:t xml:space="preserve"> </w:t>
      </w:r>
    </w:p>
    <w:p w:rsidRPr="007147EF" w:rsidR="009F21C4" w:rsidP="009F21C4" w:rsidRDefault="009F21C4" w14:paraId="44F02B31" w14:textId="77777777">
      <w:r>
        <w:t xml:space="preserve">Wei, Y., Hou, Y. 2023. Forest Visitors’ Multisensory Perception and Restoration Effects: A Study of China’s National Forest Parks by Introducing Generative Large Language Model. </w:t>
      </w:r>
      <w:r>
        <w:rPr>
          <w:rStyle w:val="Hervorhebung"/>
        </w:rPr>
        <w:t>Forests</w:t>
      </w:r>
      <w:r>
        <w:t xml:space="preserve"> </w:t>
      </w:r>
      <w:r>
        <w:rPr>
          <w:b/>
          <w:bCs/>
        </w:rPr>
        <w:t>2023</w:t>
      </w:r>
      <w:r>
        <w:t xml:space="preserve">, </w:t>
      </w:r>
      <w:r w:rsidRPr="00EC48D7">
        <w:rPr>
          <w:rStyle w:val="Hervorhebung"/>
          <w:i w:val="0"/>
          <w:iCs w:val="0"/>
        </w:rPr>
        <w:t>14</w:t>
      </w:r>
      <w:r>
        <w:rPr>
          <w:i/>
        </w:rPr>
        <w:t>:</w:t>
      </w:r>
      <w:r>
        <w:t xml:space="preserve"> 2412. https://doi.org/10.3390/f14122412</w:t>
      </w:r>
    </w:p>
    <w:p w:rsidRPr="00150AAF" w:rsidR="009F21C4" w:rsidP="009F21C4" w:rsidRDefault="009F21C4" w14:paraId="4CB5D97B" w14:textId="77777777">
      <w:pPr>
        <w:rPr>
          <w:rFonts w:cstheme="minorHAnsi"/>
        </w:rPr>
      </w:pPr>
      <w:r w:rsidRPr="00150AAF">
        <w:rPr>
          <w:rFonts w:cstheme="minorHAnsi"/>
          <w:color w:val="212121"/>
        </w:rPr>
        <w:t xml:space="preserve">Wood S.N. 2017. Generalized Additive Models: An Introduction with R (2nd edition). Chapman and Hall/CRC Press; 496 pp. </w:t>
      </w:r>
      <w:hyperlink w:tgtFrame="_blank" w:history="1" r:id="rId107">
        <w:r w:rsidRPr="00150AAF">
          <w:rPr>
            <w:rStyle w:val="Hyperlink"/>
            <w:rFonts w:cstheme="minorHAnsi"/>
          </w:rPr>
          <w:t xml:space="preserve">https://doi.org/10.1201/9781315370279 </w:t>
        </w:r>
      </w:hyperlink>
    </w:p>
    <w:p w:rsidRPr="007147EF" w:rsidR="009F21C4" w:rsidP="009F21C4" w:rsidRDefault="009F21C4" w14:paraId="776525FD" w14:textId="77777777">
      <w:r w:rsidRPr="007147EF">
        <w:t xml:space="preserve">Yin, J., Bratman, G. N., Browning, M. H. E. M., Spengler, J. D., &amp; Olvera-Alvarez, H. A., 2022. Stress recovery from virtual exposure to a brown (desert) environment versus a green environment. </w:t>
      </w:r>
      <w:r w:rsidRPr="007147EF">
        <w:rPr>
          <w:i/>
          <w:iCs/>
        </w:rPr>
        <w:t>Journal of Environmental Psychology</w:t>
      </w:r>
      <w:r w:rsidRPr="007147EF">
        <w:t xml:space="preserve">, </w:t>
      </w:r>
      <w:r w:rsidRPr="007147EF">
        <w:rPr>
          <w:i/>
          <w:iCs/>
        </w:rPr>
        <w:t>81</w:t>
      </w:r>
      <w:r w:rsidRPr="007147EF">
        <w:t xml:space="preserve">(February 2021), 101775. </w:t>
      </w:r>
      <w:hyperlink w:history="1" r:id="rId108">
        <w:r w:rsidRPr="00CE3786">
          <w:rPr>
            <w:rStyle w:val="Hyperlink"/>
            <w:rFonts w:ascii="Calibri" w:hAnsi="Calibri" w:cs="Calibri"/>
            <w:sz w:val="20"/>
            <w:szCs w:val="20"/>
          </w:rPr>
          <w:t>https://doi.org/10.1016/j.jenvp.2022.101775</w:t>
        </w:r>
      </w:hyperlink>
      <w:r>
        <w:t xml:space="preserve"> </w:t>
      </w:r>
    </w:p>
    <w:p w:rsidR="009F21C4" w:rsidP="009F21C4" w:rsidRDefault="009F21C4" w14:paraId="7E6F40BC" w14:textId="77777777">
      <w:r w:rsidRPr="00605EAE">
        <w:rPr>
          <w:rFonts w:eastAsiaTheme="minorEastAsia" w:cstheme="minorHAnsi"/>
          <w:color w:val="000000"/>
          <w:lang w:eastAsia="zh-CN"/>
          <w14:ligatures w14:val="standardContextual"/>
        </w:rPr>
        <w:t>Zhang, J.W., Howell, R.T. Iyer</w:t>
      </w:r>
      <w:r>
        <w:rPr>
          <w:rFonts w:eastAsiaTheme="minorEastAsia" w:cstheme="minorHAnsi"/>
          <w:color w:val="000000"/>
          <w:lang w:eastAsia="zh-CN"/>
          <w14:ligatures w14:val="standardContextual"/>
        </w:rPr>
        <w:t xml:space="preserve">, </w:t>
      </w:r>
      <w:r w:rsidRPr="00EE5794">
        <w:rPr>
          <w:rFonts w:eastAsiaTheme="minorEastAsia" w:cstheme="minorHAnsi"/>
          <w:color w:val="000000"/>
          <w:lang w:eastAsia="zh-CN"/>
          <w14:ligatures w14:val="standardContextual"/>
        </w:rPr>
        <w:t>R.</w:t>
      </w:r>
      <w:r w:rsidRPr="00605EAE">
        <w:rPr>
          <w:rFonts w:eastAsiaTheme="minorEastAsia" w:cstheme="minorHAnsi"/>
          <w:color w:val="000000"/>
          <w:lang w:eastAsia="zh-CN"/>
          <w14:ligatures w14:val="standardContextual"/>
        </w:rPr>
        <w:t xml:space="preserve"> 2014. Engagement with natural beauty mod­erates the positive relation between connectedness with nature and psychological well-being. </w:t>
      </w:r>
      <w:r w:rsidRPr="00605EAE">
        <w:rPr>
          <w:rFonts w:eastAsiaTheme="minorEastAsia" w:cstheme="minorHAnsi"/>
          <w:i/>
          <w:iCs/>
          <w:color w:val="000000"/>
          <w:lang w:eastAsia="zh-CN"/>
          <w14:ligatures w14:val="standardContextual"/>
        </w:rPr>
        <w:t xml:space="preserve">Journal of Environmental Psychology </w:t>
      </w:r>
      <w:r w:rsidRPr="00605EAE">
        <w:rPr>
          <w:rFonts w:eastAsiaTheme="minorEastAsia" w:cstheme="minorHAnsi"/>
          <w:b/>
          <w:bCs/>
          <w:color w:val="000000"/>
          <w:lang w:eastAsia="zh-CN"/>
          <w14:ligatures w14:val="standardContextual"/>
        </w:rPr>
        <w:t xml:space="preserve">38: </w:t>
      </w:r>
      <w:r w:rsidRPr="00605EAE">
        <w:rPr>
          <w:rFonts w:eastAsiaTheme="minorEastAsia" w:cstheme="minorHAnsi"/>
          <w:color w:val="000000"/>
          <w:lang w:eastAsia="zh-CN"/>
          <w14:ligatures w14:val="standardContextual"/>
        </w:rPr>
        <w:t>55–63.</w:t>
      </w:r>
      <w:r>
        <w:rPr>
          <w:rFonts w:eastAsiaTheme="minorEastAsia" w:cstheme="minorHAnsi"/>
          <w:color w:val="000000"/>
          <w:lang w:eastAsia="zh-CN"/>
          <w14:ligatures w14:val="standardContextual"/>
        </w:rPr>
        <w:t xml:space="preserve"> </w:t>
      </w:r>
      <w:hyperlink w:tgtFrame="_blank" w:history="1" r:id="rId109">
        <w:r>
          <w:rPr>
            <w:rStyle w:val="Hyperlink"/>
          </w:rPr>
          <w:t>https://doi.org/10.1016/j.jenvp.2013.12.013</w:t>
        </w:r>
      </w:hyperlink>
    </w:p>
    <w:p w:rsidR="009F21C4" w:rsidP="009F21C4" w:rsidRDefault="009F21C4" w14:paraId="0D1366CF" w14:textId="77777777"/>
    <w:sectPr w:rsidR="009F21C4" w:rsidSect="009F21C4">
      <w:footerReference w:type="even" r:id="rId110"/>
      <w:footerReference w:type="default" r:id="rId111"/>
      <w:pgSz w:w="11900" w:h="16840" w:orient="portrait"/>
      <w:pgMar w:top="1418" w:right="1418" w:bottom="1134" w:left="1418" w:header="709" w:footer="709"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MG" w:author="Maria Garcia Martin" w:date="2025-09-24T13:02:00Z" w:id="0">
    <w:p w:rsidR="009F21C4" w:rsidP="009F21C4" w:rsidRDefault="009F21C4" w14:paraId="45D1AE71" w14:textId="77777777">
      <w:pPr>
        <w:pStyle w:val="Kommentartext"/>
      </w:pPr>
      <w:r>
        <w:rPr>
          <w:rStyle w:val="Kommentarzeichen"/>
        </w:rPr>
        <w:annotationRef/>
      </w:r>
      <w:r>
        <w:t xml:space="preserve">I think it is a good new version of the manuscript and that you have found a very good way of including the sensory perception without shifting too much the focus of the manuscript. </w:t>
      </w:r>
      <w:r>
        <w:br/>
      </w:r>
      <w:r>
        <w:br/>
      </w:r>
      <w:r>
        <w:t>From my side I think we should:</w:t>
      </w:r>
      <w:r>
        <w:br/>
      </w:r>
      <w:r>
        <w:t>1. Introduce the feeling of being in nature and sensations in the intro before we present the research questions</w:t>
      </w:r>
    </w:p>
    <w:p w:rsidR="009F21C4" w:rsidP="009F21C4" w:rsidRDefault="009F21C4" w14:paraId="181E0782" w14:textId="77777777">
      <w:pPr>
        <w:pStyle w:val="Kommentartext"/>
      </w:pPr>
      <w:r>
        <w:t>2. Be more specific when we talk about variables in the RQ</w:t>
      </w:r>
    </w:p>
    <w:p w:rsidR="009F21C4" w:rsidP="009F21C4" w:rsidRDefault="009F21C4" w14:paraId="5312D3A0" w14:textId="77777777">
      <w:pPr>
        <w:pStyle w:val="Kommentartext"/>
      </w:pPr>
      <w:r>
        <w:t>3. Mention somewhere very clearly what are the mediator variables</w:t>
      </w:r>
    </w:p>
    <w:p w:rsidR="009F21C4" w:rsidP="009F21C4" w:rsidRDefault="009F21C4" w14:paraId="144D9352" w14:textId="77777777">
      <w:pPr>
        <w:pStyle w:val="Kommentartext"/>
      </w:pPr>
      <w:r>
        <w:t>4. Revise the text in general to make sure we do not use concepts that might trigger reviewers reactions with regard to the perceived variables. I would stick to the very plain names we have given them.</w:t>
      </w:r>
    </w:p>
  </w:comment>
  <w:comment w:initials="ST" w:author="Silvia Tobias" w:date="2025-09-02T10:37:00Z" w:id="3">
    <w:p w:rsidR="009F21C4" w:rsidP="009F21C4" w:rsidRDefault="009F21C4" w14:paraId="1DCBC698" w14:textId="77777777">
      <w:r>
        <w:rPr>
          <w:rStyle w:val="Kommentarzeichen"/>
        </w:rPr>
        <w:annotationRef/>
      </w:r>
      <w:r>
        <w:rPr>
          <w:sz w:val="20"/>
          <w:szCs w:val="20"/>
        </w:rPr>
        <w:t>This ref is missing in the reference section.</w:t>
      </w:r>
    </w:p>
  </w:comment>
  <w:comment w:initials="NK" w:author="Natalia Kolecka" w:date="2025-10-13T07:25:00Z" w:id="4">
    <w:p w:rsidR="009F21C4" w:rsidP="009F21C4" w:rsidRDefault="009F21C4" w14:paraId="64B34F28" w14:textId="77777777">
      <w:pPr>
        <w:pStyle w:val="Kommentartext"/>
      </w:pPr>
      <w:r>
        <w:rPr>
          <w:rStyle w:val="Kommentarzeichen"/>
        </w:rPr>
        <w:annotationRef/>
      </w:r>
      <w:r>
        <w:rPr>
          <w:rFonts w:ascii="Times New Roman" w:hAnsi="Times New Roman" w:eastAsia="Times New Roman" w:cs="Times New Roman"/>
          <w:sz w:val="24"/>
          <w:szCs w:val="24"/>
        </w:rPr>
        <w:t>We may c</w:t>
      </w:r>
      <w:r w:rsidRPr="006C2ADD">
        <w:rPr>
          <w:rFonts w:ascii="Times New Roman" w:hAnsi="Times New Roman" w:eastAsia="Times New Roman" w:cs="Times New Roman"/>
          <w:sz w:val="24"/>
          <w:szCs w:val="24"/>
        </w:rPr>
        <w:t>onsider a short statement on representativeness relative to the Swiss adult population (age, region)</w:t>
      </w:r>
      <w:r>
        <w:rPr>
          <w:rFonts w:ascii="Times New Roman" w:hAnsi="Times New Roman" w:eastAsia="Times New Roman" w:cs="Times New Roman"/>
          <w:sz w:val="24"/>
          <w:szCs w:val="24"/>
        </w:rPr>
        <w:t xml:space="preserve">, as we </w:t>
      </w:r>
      <w:r w:rsidRPr="006C2ADD">
        <w:rPr>
          <w:rFonts w:ascii="Times New Roman" w:hAnsi="Times New Roman" w:eastAsia="Times New Roman" w:cs="Times New Roman"/>
          <w:sz w:val="24"/>
          <w:szCs w:val="24"/>
        </w:rPr>
        <w:t>note it later in Discussion</w:t>
      </w:r>
      <w:r>
        <w:rPr>
          <w:rFonts w:ascii="Times New Roman" w:hAnsi="Times New Roman" w:eastAsia="Times New Roman" w:cs="Times New Roman"/>
          <w:sz w:val="24"/>
          <w:szCs w:val="24"/>
        </w:rPr>
        <w:t>.</w:t>
      </w:r>
    </w:p>
  </w:comment>
  <w:comment w:initials="ST" w:author="Silvia Tobias" w:date="2025-10-15T14:55:00Z" w:id="5">
    <w:p w:rsidR="00F66486" w:rsidP="00F66486" w:rsidRDefault="00F66486" w14:paraId="7C56BD4A" w14:textId="77777777">
      <w:r>
        <w:rPr>
          <w:rStyle w:val="Kommentarzeichen"/>
        </w:rPr>
        <w:annotationRef/>
      </w:r>
      <w:r>
        <w:rPr>
          <w:sz w:val="20"/>
          <w:szCs w:val="20"/>
        </w:rPr>
        <w:t>I think it is enough to say that in the discussion. Otherwise it would be a repetition.</w:t>
      </w:r>
    </w:p>
  </w:comment>
  <w:comment w:initials="ST" w:author="Silvia Tobias" w:date="2025-09-02T11:04:00Z" w:id="6">
    <w:p w:rsidR="009F21C4" w:rsidP="009F21C4" w:rsidRDefault="009F21C4" w14:paraId="4457D07A" w14:textId="77777777">
      <w:r>
        <w:rPr>
          <w:rStyle w:val="Kommentarzeichen"/>
        </w:rPr>
        <w:annotationRef/>
      </w:r>
      <w:r>
        <w:rPr>
          <w:sz w:val="20"/>
          <w:szCs w:val="20"/>
        </w:rPr>
        <w:t>@Lukas:</w:t>
      </w:r>
    </w:p>
    <w:p w:rsidR="009F21C4" w:rsidP="009F21C4" w:rsidRDefault="009F21C4" w14:paraId="77E5AEB6" w14:textId="77777777">
      <w:r>
        <w:rPr>
          <w:sz w:val="20"/>
          <w:szCs w:val="20"/>
        </w:rPr>
        <w:t>This is from Natalia's first analysis. The message is important, therefore, I would like to keep this sentence, but I am not sure, if we should mention the R-values.</w:t>
      </w:r>
    </w:p>
  </w:comment>
  <w:comment w:initials="CG" w:author="Christian Ginzler" w:date="2025-07-11T15:16:00Z" w:id="7">
    <w:p w:rsidRPr="00B535AA" w:rsidR="009F21C4" w:rsidP="009F21C4" w:rsidRDefault="009F21C4" w14:paraId="35067E37" w14:textId="77777777">
      <w:pPr>
        <w:pStyle w:val="Kommentartext"/>
      </w:pPr>
      <w:r>
        <w:rPr>
          <w:rStyle w:val="Kommentarzeichen"/>
        </w:rPr>
        <w:annotationRef/>
      </w:r>
      <w:r w:rsidRPr="00B535AA">
        <w:t>I would not use numbers 1-3 but write “N1&lt;45 dB”, … in the grey box above the pie charts</w:t>
      </w:r>
    </w:p>
  </w:comment>
  <w:comment w:initials="NK" w:author="Natalia Kolecka" w:date="2025-07-29T16:11:00Z" w:id="8">
    <w:p w:rsidRPr="008C7805" w:rsidR="009F21C4" w:rsidP="009F21C4" w:rsidRDefault="009F21C4" w14:paraId="5524E71C" w14:textId="77777777">
      <w:pPr>
        <w:pStyle w:val="Kommentartext"/>
      </w:pPr>
      <w:r>
        <w:rPr>
          <w:rStyle w:val="Kommentarzeichen"/>
        </w:rPr>
        <w:annotationRef/>
      </w:r>
      <w:r w:rsidRPr="008C7805">
        <w:rPr>
          <w:highlight w:val="yellow"/>
        </w:rPr>
        <w:t>REMINDER FOR NATALIA: correct headings!!</w:t>
      </w:r>
    </w:p>
  </w:comment>
  <w:comment w:initials="NK" w:author="Natalia Kolecka" w:date="2025-10-13T07:30:00Z" w:id="9">
    <w:p w:rsidR="009F21C4" w:rsidP="009F21C4" w:rsidRDefault="009F21C4" w14:paraId="24CE64E9" w14:textId="77777777">
      <w:pPr>
        <w:pStyle w:val="Kommentartext"/>
      </w:pPr>
      <w:r>
        <w:rPr>
          <w:rStyle w:val="Kommentarzeichen"/>
        </w:rPr>
        <w:annotationRef/>
      </w:r>
      <w:r w:rsidRPr="00A0174D">
        <w:t>Table 4 clearly shows that adding sensory perceptions improves explained variance</w:t>
      </w:r>
      <w:r>
        <w:t xml:space="preserve"> -</w:t>
      </w:r>
      <w:r w:rsidRPr="00A0174D">
        <w:t xml:space="preserve"> this should be highlighted explicitly as a main result.</w:t>
      </w:r>
    </w:p>
    <w:p w:rsidR="009F21C4" w:rsidP="009F21C4" w:rsidRDefault="009F21C4" w14:paraId="1D02071A" w14:textId="77777777">
      <w:pPr>
        <w:pStyle w:val="Kommentartext"/>
      </w:pPr>
    </w:p>
    <w:p w:rsidR="009F21C4" w:rsidP="009F21C4" w:rsidRDefault="009F21C4" w14:paraId="71D73CB8" w14:textId="77777777">
      <w:pPr>
        <w:pStyle w:val="Kommentartext"/>
      </w:pPr>
      <w:r>
        <w:t>We could add:</w:t>
      </w:r>
    </w:p>
    <w:p w:rsidR="009F21C4" w:rsidP="009F21C4" w:rsidRDefault="009F21C4" w14:paraId="69415B99" w14:textId="77777777">
      <w:pPr>
        <w:pStyle w:val="Kommentartext"/>
      </w:pPr>
      <w:r>
        <w:t>“</w:t>
      </w:r>
      <w:r w:rsidRPr="00A0174D">
        <w:t>Inclusion of sensory perception variables increased explained variance in PRS by 40% compared to models using only FEELNAT and LNOISE.</w:t>
      </w:r>
      <w:r>
        <w:t>”</w:t>
      </w:r>
    </w:p>
  </w:comment>
  <w:comment w:initials="NK" w:author="Natalia Kolecka" w:date="2025-10-13T07:37:00Z" w:id="10">
    <w:p w:rsidR="009F21C4" w:rsidP="009F21C4" w:rsidRDefault="009F21C4" w14:paraId="2C56CC38" w14:textId="77777777">
      <w:pPr>
        <w:pStyle w:val="Kommentartext"/>
      </w:pPr>
      <w:r>
        <w:rPr>
          <w:rStyle w:val="Kommentarzeichen"/>
        </w:rPr>
        <w:annotationRef/>
      </w:r>
      <w:r>
        <w:t xml:space="preserve">We could highlight </w:t>
      </w:r>
      <w:r w:rsidRPr="00D13F81">
        <w:t>the conceptual novelty—integrating sensory variables as mediators</w:t>
      </w:r>
      <w:r>
        <w:t>.</w:t>
      </w:r>
    </w:p>
    <w:p w:rsidR="009F21C4" w:rsidP="009F21C4" w:rsidRDefault="009F21C4" w14:paraId="18E55B16" w14:textId="77777777">
      <w:pPr>
        <w:pStyle w:val="Kommentartext"/>
      </w:pPr>
    </w:p>
    <w:p w:rsidR="009F21C4" w:rsidP="009F21C4" w:rsidRDefault="009F21C4" w14:paraId="31E40D32" w14:textId="77777777">
      <w:pPr>
        <w:pStyle w:val="Kommentartext"/>
      </w:pPr>
      <w:r>
        <w:t xml:space="preserve">For example: </w:t>
      </w:r>
    </w:p>
    <w:p w:rsidR="009F21C4" w:rsidP="009F21C4" w:rsidRDefault="009F21C4" w14:paraId="14DB0578" w14:textId="77777777">
      <w:pPr>
        <w:pStyle w:val="Kommentartext"/>
      </w:pPr>
      <w:r>
        <w:t>“</w:t>
      </w:r>
      <w:r w:rsidRPr="00D13F81">
        <w:t>This study uniquely demonstrates that self-reported sensory engagement significantly enhances the prediction of perceived restorativeness.</w:t>
      </w:r>
      <w:r>
        <w:t>”</w:t>
      </w:r>
    </w:p>
    <w:p w:rsidR="009F21C4" w:rsidP="009F21C4" w:rsidRDefault="009F21C4" w14:paraId="316D78F4" w14:textId="77777777">
      <w:pPr>
        <w:pStyle w:val="Kommentartext"/>
      </w:pPr>
    </w:p>
  </w:comment>
  <w:comment w:initials="ST" w:author="Silvia Tobias" w:date="2025-10-15T15:41:00Z" w:id="11">
    <w:p w:rsidR="00CD519E" w:rsidP="00CD519E" w:rsidRDefault="00CD519E" w14:paraId="47A17A1E" w14:textId="77777777">
      <w:r>
        <w:rPr>
          <w:rStyle w:val="Kommentarzeichen"/>
        </w:rPr>
        <w:annotationRef/>
      </w:r>
      <w:r>
        <w:rPr>
          <w:sz w:val="20"/>
          <w:szCs w:val="20"/>
        </w:rPr>
        <w:t>I think we +/- say this on page 28.</w:t>
      </w:r>
    </w:p>
  </w:comment>
  <w:comment w:initials="ST" w:author="Silvia Tobias" w:date="2025-09-17T19:42:00Z" w:id="16">
    <w:p w:rsidR="009F21C4" w:rsidP="009F21C4" w:rsidRDefault="009F21C4" w14:paraId="1D4B49C9" w14:textId="77777777">
      <w:r>
        <w:rPr>
          <w:rStyle w:val="Kommentarzeichen"/>
        </w:rPr>
        <w:annotationRef/>
      </w:r>
      <w:r>
        <w:rPr>
          <w:sz w:val="20"/>
          <w:szCs w:val="20"/>
        </w:rPr>
        <w:t>This citation seems to be incomplete.</w:t>
      </w:r>
    </w:p>
  </w:comment>
  <w:comment xmlns:w="http://schemas.openxmlformats.org/wordprocessingml/2006/main" w:initials="LG" w:author="Lukas Graz" w:date="2025-10-23T14:49:20" w:id="1079333215">
    <w:p xmlns:w14="http://schemas.microsoft.com/office/word/2010/wordml" xmlns:w="http://schemas.openxmlformats.org/wordprocessingml/2006/main" w:rsidR="681A2AEE" w:rsidRDefault="4A766670" w14:paraId="680D6318" w14:textId="5545E7ED">
      <w:pPr>
        <w:pStyle w:val="CommentText"/>
      </w:pPr>
      <w:r>
        <w:rPr>
          <w:rStyle w:val="CommentReference"/>
        </w:rPr>
        <w:annotationRef/>
      </w:r>
      <w:r w:rsidRPr="59361A8D" w:rsidR="6D252015">
        <w:t xml:space="preserve">Those are strong correlations, I would advice to leave them. If you want to shorten remove "significant" and the p-values. I adapted reporting notation to lower "r" and "p". </w:t>
      </w:r>
    </w:p>
  </w:comment>
  <w:comment xmlns:w="http://schemas.openxmlformats.org/wordprocessingml/2006/main" w:initials="ST" w:author="Silvia Tobias" w:date="2025-09-02T04:04:00" w:id="1336506846">
    <w:p xmlns:w14="http://schemas.microsoft.com/office/word/2010/wordml" xmlns:w="http://schemas.openxmlformats.org/wordprocessingml/2006/main" w:rsidR="044382B7" w:rsidRDefault="7BEA5DD4" w14:paraId="2100C7DA" w14:textId="229C00A8">
      <w:pPr>
        <w:pStyle w:val="CommentText"/>
      </w:pPr>
      <w:r>
        <w:rPr>
          <w:rStyle w:val="CommentReference"/>
        </w:rPr>
        <w:annotationRef/>
      </w:r>
      <w:r w:rsidRPr="5A843884" w:rsidR="39E829E6">
        <w:t>@Lukas:</w:t>
      </w:r>
    </w:p>
    <w:p xmlns:w14="http://schemas.microsoft.com/office/word/2010/wordml" xmlns:w="http://schemas.openxmlformats.org/wordprocessingml/2006/main" w:rsidR="540F5F08" w:rsidRDefault="49455B9E" w14:paraId="6F5FE049" w14:textId="39AB8F5F">
      <w:pPr>
        <w:pStyle w:val="CommentText"/>
      </w:pPr>
      <w:r w:rsidRPr="0AF7452B" w:rsidR="7B81270A">
        <w:t>This is from Natalia's first analysis. The message is important, therefore, I would like to keep this sentence, but I am not sure, if we should mention the R-values.</w:t>
      </w:r>
    </w:p>
  </w:comment>
  <w:comment xmlns:w="http://schemas.openxmlformats.org/wordprocessingml/2006/main" w:initials="LG" w:author="Lukas Graz" w:date="2025-10-23T16:58:10" w:id="1433332226">
    <w:p xmlns:w14="http://schemas.microsoft.com/office/word/2010/wordml" xmlns:w="http://schemas.openxmlformats.org/wordprocessingml/2006/main" w:rsidR="3A7D4EF7" w:rsidRDefault="63C10F7D" w14:paraId="06E003CA" w14:textId="17E2302C">
      <w:pPr>
        <w:pStyle w:val="CommentText"/>
      </w:pPr>
      <w:r>
        <w:rPr>
          <w:rStyle w:val="CommentReference"/>
        </w:rPr>
        <w:annotationRef/>
      </w:r>
      <w:r w:rsidRPr="44473CFC" w:rsidR="476AD345">
        <w:t xml:space="preserve">One could consider removing the column PRS MEAN (as it is more interesting to look at the individual components). </w:t>
      </w:r>
    </w:p>
    <w:p xmlns:w14="http://schemas.microsoft.com/office/word/2010/wordml" xmlns:w="http://schemas.openxmlformats.org/wordprocessingml/2006/main" w:rsidR="37A09737" w:rsidRDefault="1A940037" w14:paraId="1C5403C3" w14:textId="787E9337">
      <w:pPr>
        <w:pStyle w:val="CommentText"/>
      </w:pPr>
      <w:r w:rsidRPr="61A0BBE8" w:rsidR="6EF85209">
        <w:t>Potentially write out acronyms FA, BA, EC, ES for readability.</w:t>
      </w:r>
    </w:p>
  </w:comment>
</w:comments>
</file>

<file path=word/commentsExtended.xml><?xml version="1.0" encoding="utf-8"?>
<w15:commentsEx xmlns:mc="http://schemas.openxmlformats.org/markup-compatibility/2006" xmlns:w15="http://schemas.microsoft.com/office/word/2012/wordml" mc:Ignorable="w15">
  <w15:commentEx w15:done="0" w15:paraId="144D9352"/>
  <w15:commentEx w15:done="0" w15:paraId="1DCBC698"/>
  <w15:commentEx w15:done="0" w15:paraId="64B34F28"/>
  <w15:commentEx w15:done="0" w15:paraId="7C56BD4A" w15:paraIdParent="64B34F28"/>
  <w15:commentEx w15:done="0" w15:paraId="77E5AEB6"/>
  <w15:commentEx w15:done="0" w15:paraId="35067E37"/>
  <w15:commentEx w15:done="0" w15:paraId="5524E71C" w15:paraIdParent="35067E37"/>
  <w15:commentEx w15:done="0" w15:paraId="69415B99"/>
  <w15:commentEx w15:done="0" w15:paraId="316D78F4"/>
  <w15:commentEx w15:done="0" w15:paraId="47A17A1E" w15:paraIdParent="316D78F4"/>
  <w15:commentEx w15:done="0" w15:paraId="1D4B49C9"/>
  <w15:commentEx w15:done="0" w15:paraId="680D6318" w15:paraIdParent="77E5AEB6"/>
  <w15:commentEx w15:paraId="6F5FE049"/>
  <w15:commentEx w15:done="0" w15:paraId="1C5403C3"/>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FFC89EF" w16cex:dateUtc="2025-09-24T11:02:00Z"/>
  <w16cex:commentExtensible w16cex:durableId="3038E4E1" w16cex:dateUtc="2025-09-02T08:37:00Z"/>
  <w16cex:commentExtensible w16cex:durableId="6D188AF2" w16cex:dateUtc="2025-10-15T12:55:00Z"/>
  <w16cex:commentExtensible w16cex:durableId="045CB3A5" w16cex:dateUtc="2025-09-02T09:04:00Z"/>
  <w16cex:commentExtensible w16cex:durableId="1518A5B1" w16cex:dateUtc="2025-07-11T13:16:00Z"/>
  <w16cex:commentExtensible w16cex:durableId="065BEC2A" w16cex:dateUtc="2025-10-15T13:41:00Z"/>
  <w16cex:commentExtensible w16cex:durableId="37798489" w16cex:dateUtc="2025-09-17T17:42:00Z"/>
  <w16cex:commentExtensible w16cex:durableId="58D084AC" w16cex:dateUtc="2025-10-23T12:49:20.169Z"/>
  <w16cex:commentExtensible w16cex:durableId="6300DB7C" w16cex:dateUtc="2025-09-02T09:04:00Z"/>
  <w16cex:commentExtensible w16cex:durableId="6AD01BA6" w16cex:dateUtc="2025-10-23T14:58:10.028Z"/>
</w16cex:commentsExtensible>
</file>

<file path=word/commentsIds.xml><?xml version="1.0" encoding="utf-8"?>
<w16cid:commentsIds xmlns:mc="http://schemas.openxmlformats.org/markup-compatibility/2006" xmlns:w16cid="http://schemas.microsoft.com/office/word/2016/wordml/cid" mc:Ignorable="w16cid">
  <w16cid:commentId w16cid:paraId="144D9352" w16cid:durableId="5FFC89EF"/>
  <w16cid:commentId w16cid:paraId="1DCBC698" w16cid:durableId="3038E4E1"/>
  <w16cid:commentId w16cid:paraId="64B34F28" w16cid:durableId="2C9727F2"/>
  <w16cid:commentId w16cid:paraId="7C56BD4A" w16cid:durableId="6D188AF2"/>
  <w16cid:commentId w16cid:paraId="77E5AEB6" w16cid:durableId="045CB3A5"/>
  <w16cid:commentId w16cid:paraId="35067E37" w16cid:durableId="1518A5B1"/>
  <w16cid:commentId w16cid:paraId="5524E71C" w16cid:durableId="2C33711D"/>
  <w16cid:commentId w16cid:paraId="69415B99" w16cid:durableId="2C972902"/>
  <w16cid:commentId w16cid:paraId="316D78F4" w16cid:durableId="2C972ACC"/>
  <w16cid:commentId w16cid:paraId="47A17A1E" w16cid:durableId="065BEC2A"/>
  <w16cid:commentId w16cid:paraId="1D4B49C9" w16cid:durableId="37798489"/>
  <w16cid:commentId w16cid:paraId="680D6318" w16cid:durableId="58D084AC"/>
  <w16cid:commentId w16cid:paraId="6F5FE049" w16cid:durableId="6300DB7C"/>
  <w16cid:commentId w16cid:paraId="1C5403C3" w16cid:durableId="6AD01B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95FF7" w:rsidRDefault="00495FF7" w14:paraId="144EB44D" w14:textId="77777777">
      <w:pPr>
        <w:spacing w:after="0" w:line="240" w:lineRule="auto"/>
      </w:pPr>
      <w:r>
        <w:separator/>
      </w:r>
    </w:p>
  </w:endnote>
  <w:endnote w:type="continuationSeparator" w:id="0">
    <w:p w:rsidR="00495FF7" w:rsidRDefault="00495FF7" w14:paraId="66671667"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haris SIL">
    <w:altName w:val="Calibri"/>
    <w:panose1 w:val="020B0604020202020204"/>
    <w:charset w:val="00"/>
    <w:family w:val="swiss"/>
    <w:notTrueType/>
    <w:pitch w:val="default"/>
    <w:sig w:usb0="00000003" w:usb1="00000000" w:usb2="00000000" w:usb3="00000000" w:csb0="00000001"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699749088"/>
      <w:docPartObj>
        <w:docPartGallery w:val="Page Numbers (Bottom of Page)"/>
        <w:docPartUnique/>
      </w:docPartObj>
    </w:sdtPr>
    <w:sdtContent>
      <w:p w:rsidR="009F21C4" w:rsidP="00473A3A" w:rsidRDefault="009F21C4" w14:paraId="73957544" w14:textId="77777777">
        <w:pPr>
          <w:pStyle w:val="Fuzeile"/>
          <w:rPr>
            <w:rStyle w:val="Seitenzahl"/>
          </w:rPr>
        </w:pPr>
        <w:r>
          <w:rPr>
            <w:rStyle w:val="Seitenzahl"/>
          </w:rPr>
          <w:fldChar w:fldCharType="begin"/>
        </w:r>
        <w:r>
          <w:rPr>
            <w:rStyle w:val="Seitenzahl"/>
          </w:rPr>
          <w:instrText xml:space="preserve"> PAGE </w:instrText>
        </w:r>
        <w:r>
          <w:rPr>
            <w:rStyle w:val="Seitenzahl"/>
          </w:rPr>
          <w:fldChar w:fldCharType="end"/>
        </w:r>
      </w:p>
    </w:sdtContent>
    <w:sdtEndPr>
      <w:rPr>
        <w:rStyle w:val="Seitenzahl"/>
      </w:rPr>
    </w:sdtEndPr>
  </w:sdt>
  <w:p w:rsidR="009F21C4" w:rsidP="00473A3A" w:rsidRDefault="009F21C4" w14:paraId="47C0B547" w14:textId="77777777">
    <w:pPr>
      <w:pStyle w:val="Fuzeile"/>
    </w:pPr>
  </w:p>
  <w:p w:rsidR="009F21C4" w:rsidP="00473A3A" w:rsidRDefault="009F21C4" w14:paraId="46F73D22" w14:textId="77777777"/>
  <w:p w:rsidR="009F21C4" w:rsidP="00473A3A" w:rsidRDefault="009F21C4" w14:paraId="15F1211D" w14:textId="77777777"/>
  <w:p w:rsidR="009F21C4" w:rsidP="00473A3A" w:rsidRDefault="009F21C4" w14:paraId="5E900E41" w14:textId="777777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52159776"/>
      <w:docPartObj>
        <w:docPartGallery w:val="Page Numbers (Bottom of Page)"/>
        <w:docPartUnique/>
      </w:docPartObj>
    </w:sdtPr>
    <w:sdtContent>
      <w:p w:rsidR="009F21C4" w:rsidP="00473A3A" w:rsidRDefault="009F21C4" w14:paraId="5B10CB93" w14:textId="77777777">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23</w:t>
        </w:r>
        <w:r>
          <w:rPr>
            <w:rStyle w:val="Seitenzahl"/>
          </w:rPr>
          <w:fldChar w:fldCharType="end"/>
        </w:r>
      </w:p>
    </w:sdtContent>
    <w:sdtEndPr>
      <w:rPr>
        <w:rStyle w:val="Seitenzahl"/>
      </w:rPr>
    </w:sdtEndPr>
  </w:sdt>
  <w:p w:rsidR="009F21C4" w:rsidP="00473A3A" w:rsidRDefault="009F21C4" w14:paraId="2E5EAEDB" w14:textId="77777777">
    <w:pPr>
      <w:pStyle w:val="Fuzeile"/>
    </w:pPr>
  </w:p>
  <w:p w:rsidR="009F21C4" w:rsidP="00473A3A" w:rsidRDefault="009F21C4" w14:paraId="0166C2FB" w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95FF7" w:rsidRDefault="00495FF7" w14:paraId="518A0F33" w14:textId="77777777">
      <w:pPr>
        <w:spacing w:after="0" w:line="240" w:lineRule="auto"/>
      </w:pPr>
      <w:r>
        <w:separator/>
      </w:r>
    </w:p>
  </w:footnote>
  <w:footnote w:type="continuationSeparator" w:id="0">
    <w:p w:rsidR="00495FF7" w:rsidRDefault="00495FF7" w14:paraId="21997F3A" w14:textId="77777777">
      <w:pPr>
        <w:spacing w:after="0" w:line="240" w:lineRule="auto"/>
      </w:pPr>
      <w:r>
        <w:continuationSeparator/>
      </w:r>
    </w:p>
  </w:footnote>
</w:footnotes>
</file>

<file path=word/intelligence2.xml><?xml version="1.0" encoding="utf-8"?>
<int2:intelligence xmlns:int2="http://schemas.microsoft.com/office/intelligence/2020/intelligence">
  <int2:observations>
    <int2:textHash int2:hashCode="/Y1mjxFoDBvKyR" int2:id="0eHDe872">
      <int2:state int2:type="spell"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23462"/>
    <w:multiLevelType w:val="hybridMultilevel"/>
    <w:tmpl w:val="A9E2AF9C"/>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1" w15:restartNumberingAfterBreak="0">
    <w:nsid w:val="11941B01"/>
    <w:multiLevelType w:val="multilevel"/>
    <w:tmpl w:val="638C7F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13097A3C"/>
    <w:multiLevelType w:val="multilevel"/>
    <w:tmpl w:val="2674BE0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1EA27077"/>
    <w:multiLevelType w:val="hybridMultilevel"/>
    <w:tmpl w:val="872C3BFA"/>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4" w15:restartNumberingAfterBreak="0">
    <w:nsid w:val="22AF4601"/>
    <w:multiLevelType w:val="hybridMultilevel"/>
    <w:tmpl w:val="0A048988"/>
    <w:lvl w:ilvl="0" w:tplc="1DBAC99C">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F690FB1"/>
    <w:multiLevelType w:val="multilevel"/>
    <w:tmpl w:val="6CBE11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320E09DD"/>
    <w:multiLevelType w:val="hybridMultilevel"/>
    <w:tmpl w:val="1602A748"/>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7" w15:restartNumberingAfterBreak="0">
    <w:nsid w:val="37910713"/>
    <w:multiLevelType w:val="hybridMultilevel"/>
    <w:tmpl w:val="2094222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3B0D1CB0"/>
    <w:multiLevelType w:val="hybridMultilevel"/>
    <w:tmpl w:val="7C8A4B08"/>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9" w15:restartNumberingAfterBreak="0">
    <w:nsid w:val="3C041B9C"/>
    <w:multiLevelType w:val="hybridMultilevel"/>
    <w:tmpl w:val="D0FC0D5E"/>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10" w15:restartNumberingAfterBreak="0">
    <w:nsid w:val="428D5BFD"/>
    <w:multiLevelType w:val="hybridMultilevel"/>
    <w:tmpl w:val="79D8D8FA"/>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1" w15:restartNumberingAfterBreak="0">
    <w:nsid w:val="475C64AD"/>
    <w:multiLevelType w:val="multilevel"/>
    <w:tmpl w:val="22EAAC6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50691040"/>
    <w:multiLevelType w:val="hybridMultilevel"/>
    <w:tmpl w:val="53BCC2B2"/>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13" w15:restartNumberingAfterBreak="0">
    <w:nsid w:val="5752276A"/>
    <w:multiLevelType w:val="hybridMultilevel"/>
    <w:tmpl w:val="B406BFE6"/>
    <w:lvl w:ilvl="0" w:tplc="20000001">
      <w:start w:val="1"/>
      <w:numFmt w:val="bullet"/>
      <w:lvlText w:val=""/>
      <w:lvlJc w:val="left"/>
      <w:pPr>
        <w:ind w:left="720" w:hanging="360"/>
      </w:pPr>
      <w:rPr>
        <w:rFonts w:hint="default" w:ascii="Symbol" w:hAnsi="Symbol"/>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E604AE9"/>
    <w:multiLevelType w:val="multilevel"/>
    <w:tmpl w:val="13DC59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5E6339B6"/>
    <w:multiLevelType w:val="hybridMultilevel"/>
    <w:tmpl w:val="A8CC433E"/>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5EFD5BCA"/>
    <w:multiLevelType w:val="hybridMultilevel"/>
    <w:tmpl w:val="1E1C7488"/>
    <w:lvl w:ilvl="0" w:tplc="20000001">
      <w:start w:val="1"/>
      <w:numFmt w:val="bullet"/>
      <w:lvlText w:val=""/>
      <w:lvlJc w:val="left"/>
      <w:pPr>
        <w:ind w:left="720" w:hanging="360"/>
      </w:pPr>
      <w:rPr>
        <w:rFonts w:hint="default" w:ascii="Symbol" w:hAnsi="Symbol"/>
      </w:rPr>
    </w:lvl>
    <w:lvl w:ilvl="1" w:tplc="20000003">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17" w15:restartNumberingAfterBreak="0">
    <w:nsid w:val="5FA86FCA"/>
    <w:multiLevelType w:val="hybridMultilevel"/>
    <w:tmpl w:val="C060BC6A"/>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18" w15:restartNumberingAfterBreak="0">
    <w:nsid w:val="66645C2B"/>
    <w:multiLevelType w:val="hybridMultilevel"/>
    <w:tmpl w:val="F5ECFD04"/>
    <w:lvl w:ilvl="0" w:tplc="8A484E16">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69D6CE0"/>
    <w:multiLevelType w:val="hybridMultilevel"/>
    <w:tmpl w:val="4446BA2A"/>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20" w15:restartNumberingAfterBreak="0">
    <w:nsid w:val="681B20A1"/>
    <w:multiLevelType w:val="multilevel"/>
    <w:tmpl w:val="EAE4C5F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6D982248"/>
    <w:multiLevelType w:val="hybridMultilevel"/>
    <w:tmpl w:val="DD5A625C"/>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22" w15:restartNumberingAfterBreak="0">
    <w:nsid w:val="6FD162B2"/>
    <w:multiLevelType w:val="hybridMultilevel"/>
    <w:tmpl w:val="2138EC5A"/>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23" w15:restartNumberingAfterBreak="0">
    <w:nsid w:val="708B50C9"/>
    <w:multiLevelType w:val="hybridMultilevel"/>
    <w:tmpl w:val="B1B61B32"/>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75C44008"/>
    <w:multiLevelType w:val="multilevel"/>
    <w:tmpl w:val="867475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352146461">
    <w:abstractNumId w:val="1"/>
  </w:num>
  <w:num w:numId="2" w16cid:durableId="189615100">
    <w:abstractNumId w:val="24"/>
  </w:num>
  <w:num w:numId="3" w16cid:durableId="1476141997">
    <w:abstractNumId w:val="5"/>
  </w:num>
  <w:num w:numId="4" w16cid:durableId="747970172">
    <w:abstractNumId w:val="2"/>
  </w:num>
  <w:num w:numId="5" w16cid:durableId="574434020">
    <w:abstractNumId w:val="14"/>
  </w:num>
  <w:num w:numId="6" w16cid:durableId="1731147600">
    <w:abstractNumId w:val="20"/>
  </w:num>
  <w:num w:numId="7" w16cid:durableId="743331835">
    <w:abstractNumId w:val="10"/>
  </w:num>
  <w:num w:numId="8" w16cid:durableId="2126348254">
    <w:abstractNumId w:val="23"/>
  </w:num>
  <w:num w:numId="9" w16cid:durableId="947852663">
    <w:abstractNumId w:val="13"/>
  </w:num>
  <w:num w:numId="10" w16cid:durableId="1694645785">
    <w:abstractNumId w:val="16"/>
  </w:num>
  <w:num w:numId="11" w16cid:durableId="927663777">
    <w:abstractNumId w:val="8"/>
  </w:num>
  <w:num w:numId="12" w16cid:durableId="1126773742">
    <w:abstractNumId w:val="19"/>
  </w:num>
  <w:num w:numId="13" w16cid:durableId="942566412">
    <w:abstractNumId w:val="3"/>
  </w:num>
  <w:num w:numId="14" w16cid:durableId="1246720820">
    <w:abstractNumId w:val="12"/>
  </w:num>
  <w:num w:numId="15" w16cid:durableId="378937261">
    <w:abstractNumId w:val="0"/>
  </w:num>
  <w:num w:numId="16" w16cid:durableId="1035424354">
    <w:abstractNumId w:val="22"/>
  </w:num>
  <w:num w:numId="17" w16cid:durableId="954167891">
    <w:abstractNumId w:val="17"/>
  </w:num>
  <w:num w:numId="18" w16cid:durableId="2002006325">
    <w:abstractNumId w:val="9"/>
  </w:num>
  <w:num w:numId="19" w16cid:durableId="603534414">
    <w:abstractNumId w:val="21"/>
  </w:num>
  <w:num w:numId="20" w16cid:durableId="613094235">
    <w:abstractNumId w:val="6"/>
  </w:num>
  <w:num w:numId="21" w16cid:durableId="1454713365">
    <w:abstractNumId w:val="11"/>
  </w:num>
  <w:num w:numId="22" w16cid:durableId="78539576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1336393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11586169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8989827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7952175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3524380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2380217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607392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5638341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7920686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8069436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4910192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7619120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6463385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31453320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3537263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01334155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9348958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794129922">
    <w:abstractNumId w:val="15"/>
  </w:num>
  <w:num w:numId="41" w16cid:durableId="1602104292">
    <w:abstractNumId w:val="7"/>
  </w:num>
  <w:num w:numId="42" w16cid:durableId="1771899834">
    <w:abstractNumId w:val="4"/>
  </w:num>
  <w:num w:numId="43" w16cid:durableId="1319576745">
    <w:abstractNumId w:val="18"/>
  </w:num>
</w:numbering>
</file>

<file path=word/people.xml><?xml version="1.0" encoding="utf-8"?>
<w15:people xmlns:mc="http://schemas.openxmlformats.org/markup-compatibility/2006" xmlns:w15="http://schemas.microsoft.com/office/word/2012/wordml" mc:Ignorable="w15">
  <w15:person w15:author="Maria Garcia Martin">
    <w15:presenceInfo w15:providerId="AD" w15:userId="S::maria.garcia-martin@wsl.ch::4f41a2c5-4baa-47ec-847e-6be695a7ab09"/>
  </w15:person>
  <w15:person w15:author="Silvia Tobias">
    <w15:presenceInfo w15:providerId="AD" w15:userId="S::silvia.tobias@wsl.ch::ab55d1f2-9797-495e-9451-55a7a8282e29"/>
  </w15:person>
  <w15:person w15:author="Natalia Kolecka">
    <w15:presenceInfo w15:providerId="None" w15:userId="Natalia Kolecka"/>
  </w15:person>
  <w15:person w15:author="Christian Ginzler">
    <w15:presenceInfo w15:providerId="AD" w15:userId="S::christian.ginzler@wsl.ch::dab7d1ee-e809-4f6c-bfc0-06c3d1e5cf3a"/>
  </w15:person>
  <w15:person w15:author="Lukas Graz">
    <w15:presenceInfo w15:providerId="AD" w15:userId="S::lukasmichael.graz@uzh.ch::fe7cf382-dacc-4c2e-af20-83e7af221a1f"/>
  </w15:person>
  <w15:person w15:author="Lukas Graz">
    <w15:presenceInfo w15:providerId="AD" w15:userId="S::lukasmichael.graz@uzh.ch::fe7cf382-dacc-4c2e-af20-83e7af221a1f"/>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200"/>
  <w:proofState w:spelling="clean" w:grammar="dirty"/>
  <w:trackRevisions w:val="false"/>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21C4"/>
    <w:rsid w:val="000230FA"/>
    <w:rsid w:val="000674C0"/>
    <w:rsid w:val="000A6419"/>
    <w:rsid w:val="000B21E6"/>
    <w:rsid w:val="000B4828"/>
    <w:rsid w:val="00152FDD"/>
    <w:rsid w:val="001A1650"/>
    <w:rsid w:val="001C461C"/>
    <w:rsid w:val="00374D14"/>
    <w:rsid w:val="003866BE"/>
    <w:rsid w:val="00414C64"/>
    <w:rsid w:val="00423EF9"/>
    <w:rsid w:val="00435EE0"/>
    <w:rsid w:val="00495FF7"/>
    <w:rsid w:val="004E2FB9"/>
    <w:rsid w:val="00515857"/>
    <w:rsid w:val="00555816"/>
    <w:rsid w:val="00564242"/>
    <w:rsid w:val="00596C73"/>
    <w:rsid w:val="005F3F83"/>
    <w:rsid w:val="00605ECD"/>
    <w:rsid w:val="00624788"/>
    <w:rsid w:val="00633F25"/>
    <w:rsid w:val="006557AF"/>
    <w:rsid w:val="00703C09"/>
    <w:rsid w:val="00724AF8"/>
    <w:rsid w:val="00730259"/>
    <w:rsid w:val="00737A48"/>
    <w:rsid w:val="007606E6"/>
    <w:rsid w:val="00771CC7"/>
    <w:rsid w:val="00792B42"/>
    <w:rsid w:val="0079326E"/>
    <w:rsid w:val="007A1E70"/>
    <w:rsid w:val="007D713B"/>
    <w:rsid w:val="007F235B"/>
    <w:rsid w:val="0084278B"/>
    <w:rsid w:val="008445E4"/>
    <w:rsid w:val="008938C6"/>
    <w:rsid w:val="008B4942"/>
    <w:rsid w:val="008F077E"/>
    <w:rsid w:val="008F37CE"/>
    <w:rsid w:val="008F6A8D"/>
    <w:rsid w:val="00936C1E"/>
    <w:rsid w:val="009621F4"/>
    <w:rsid w:val="009C0CA9"/>
    <w:rsid w:val="009C1635"/>
    <w:rsid w:val="009C2950"/>
    <w:rsid w:val="009C6DE1"/>
    <w:rsid w:val="009F21C4"/>
    <w:rsid w:val="00A0588C"/>
    <w:rsid w:val="00A47F4E"/>
    <w:rsid w:val="00A745DF"/>
    <w:rsid w:val="00A81116"/>
    <w:rsid w:val="00AA1FF1"/>
    <w:rsid w:val="00AA50F0"/>
    <w:rsid w:val="00B02814"/>
    <w:rsid w:val="00B1545A"/>
    <w:rsid w:val="00B16236"/>
    <w:rsid w:val="00B20E18"/>
    <w:rsid w:val="00B83457"/>
    <w:rsid w:val="00B8406E"/>
    <w:rsid w:val="00B93CC4"/>
    <w:rsid w:val="00BF5605"/>
    <w:rsid w:val="00C0172D"/>
    <w:rsid w:val="00C23EB1"/>
    <w:rsid w:val="00C56160"/>
    <w:rsid w:val="00C60C94"/>
    <w:rsid w:val="00CD1460"/>
    <w:rsid w:val="00CD4A7B"/>
    <w:rsid w:val="00CD519E"/>
    <w:rsid w:val="00D041AD"/>
    <w:rsid w:val="00D27E83"/>
    <w:rsid w:val="00D36F0A"/>
    <w:rsid w:val="00D617EB"/>
    <w:rsid w:val="00DC653A"/>
    <w:rsid w:val="00DE494A"/>
    <w:rsid w:val="00E3109D"/>
    <w:rsid w:val="00E75187"/>
    <w:rsid w:val="00EA13F4"/>
    <w:rsid w:val="00F063F1"/>
    <w:rsid w:val="00F3306A"/>
    <w:rsid w:val="00F33D1C"/>
    <w:rsid w:val="00F66486"/>
    <w:rsid w:val="00F91782"/>
    <w:rsid w:val="00F953F5"/>
    <w:rsid w:val="00F97719"/>
    <w:rsid w:val="01FD669A"/>
    <w:rsid w:val="03DA33CC"/>
    <w:rsid w:val="04706C11"/>
    <w:rsid w:val="0793BC4B"/>
    <w:rsid w:val="0E1EE1C4"/>
    <w:rsid w:val="0E6B8524"/>
    <w:rsid w:val="0F2C61D6"/>
    <w:rsid w:val="13F4D736"/>
    <w:rsid w:val="1564282C"/>
    <w:rsid w:val="17EBEAE8"/>
    <w:rsid w:val="184B4C34"/>
    <w:rsid w:val="18B79885"/>
    <w:rsid w:val="1C047803"/>
    <w:rsid w:val="1FA23D24"/>
    <w:rsid w:val="21B93E1D"/>
    <w:rsid w:val="21EA5640"/>
    <w:rsid w:val="21FC27D5"/>
    <w:rsid w:val="2302B614"/>
    <w:rsid w:val="2466763E"/>
    <w:rsid w:val="25D88816"/>
    <w:rsid w:val="2B9BDEA9"/>
    <w:rsid w:val="2E4F1926"/>
    <w:rsid w:val="2E6EBEC1"/>
    <w:rsid w:val="300D717B"/>
    <w:rsid w:val="307C3A20"/>
    <w:rsid w:val="30B2FECC"/>
    <w:rsid w:val="31CE4A18"/>
    <w:rsid w:val="34451E55"/>
    <w:rsid w:val="35A67E82"/>
    <w:rsid w:val="363704CB"/>
    <w:rsid w:val="369F9DB1"/>
    <w:rsid w:val="37707C89"/>
    <w:rsid w:val="39AEB96D"/>
    <w:rsid w:val="3CE982F2"/>
    <w:rsid w:val="3D7354D9"/>
    <w:rsid w:val="3E246375"/>
    <w:rsid w:val="3E4FD4BE"/>
    <w:rsid w:val="40E7EDDB"/>
    <w:rsid w:val="4124C0A1"/>
    <w:rsid w:val="4E3FA5F8"/>
    <w:rsid w:val="4FA47A16"/>
    <w:rsid w:val="56391DDF"/>
    <w:rsid w:val="56C54C0B"/>
    <w:rsid w:val="5BBBE32F"/>
    <w:rsid w:val="623E41ED"/>
    <w:rsid w:val="63DFD2AF"/>
    <w:rsid w:val="667E0F95"/>
    <w:rsid w:val="68619C65"/>
    <w:rsid w:val="6B4B1E2E"/>
    <w:rsid w:val="6C69C958"/>
    <w:rsid w:val="6D27AF0E"/>
    <w:rsid w:val="6E9367AA"/>
    <w:rsid w:val="6F11782A"/>
    <w:rsid w:val="72B29E06"/>
    <w:rsid w:val="72CC8A71"/>
    <w:rsid w:val="72DA223E"/>
    <w:rsid w:val="7594A85F"/>
    <w:rsid w:val="77BA595C"/>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22D8F"/>
  <w14:defaultImageDpi w14:val="32767"/>
  <w15:chartTrackingRefBased/>
  <w15:docId w15:val="{0326626E-ED10-DF42-A8F9-BA337CDDA16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EastAsia" w:cstheme="minorBidi"/>
        <w:kern w:val="2"/>
        <w:sz w:val="24"/>
        <w:szCs w:val="24"/>
        <w:lang w:val="de-DE"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uiPriority="0"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styleId="Standard" w:default="1">
    <w:name w:val="Normal"/>
    <w:qFormat/>
    <w:rsid w:val="009F21C4"/>
    <w:pPr>
      <w:spacing w:after="120" w:line="360" w:lineRule="auto"/>
    </w:pPr>
    <w:rPr>
      <w:rFonts w:eastAsiaTheme="minorHAnsi"/>
      <w:kern w:val="0"/>
      <w:sz w:val="22"/>
      <w:szCs w:val="22"/>
      <w:lang w:val="en-GB" w:eastAsia="en-US"/>
      <w14:ligatures w14:val="none"/>
    </w:rPr>
  </w:style>
  <w:style w:type="paragraph" w:styleId="berschrift1">
    <w:name w:val="heading 1"/>
    <w:basedOn w:val="Standard"/>
    <w:next w:val="Standard"/>
    <w:link w:val="berschrift1Zchn"/>
    <w:uiPriority w:val="9"/>
    <w:qFormat/>
    <w:rsid w:val="009F21C4"/>
    <w:pPr>
      <w:keepNext/>
      <w:keepLines/>
      <w:spacing w:before="360" w:after="80"/>
      <w:outlineLvl w:val="0"/>
    </w:pPr>
    <w:rPr>
      <w:rFonts w:asciiTheme="majorHAnsi" w:hAnsiTheme="majorHAnsi" w:eastAsiaTheme="majorEastAsia" w:cstheme="majorBidi"/>
      <w:color w:val="2F5496" w:themeColor="accent1" w:themeShade="BF"/>
      <w:sz w:val="40"/>
      <w:szCs w:val="40"/>
    </w:rPr>
  </w:style>
  <w:style w:type="paragraph" w:styleId="berschrift2">
    <w:name w:val="heading 2"/>
    <w:basedOn w:val="Standard"/>
    <w:next w:val="Standard"/>
    <w:link w:val="berschrift2Zchn"/>
    <w:uiPriority w:val="9"/>
    <w:unhideWhenUsed/>
    <w:qFormat/>
    <w:rsid w:val="009F21C4"/>
    <w:pPr>
      <w:keepNext/>
      <w:keepLines/>
      <w:spacing w:before="160" w:after="80"/>
      <w:outlineLvl w:val="1"/>
    </w:pPr>
    <w:rPr>
      <w:rFonts w:asciiTheme="majorHAnsi" w:hAnsiTheme="majorHAnsi" w:eastAsiaTheme="majorEastAsia" w:cstheme="majorBidi"/>
      <w:color w:val="2F5496" w:themeColor="accent1" w:themeShade="BF"/>
      <w:sz w:val="32"/>
      <w:szCs w:val="32"/>
    </w:rPr>
  </w:style>
  <w:style w:type="paragraph" w:styleId="berschrift3">
    <w:name w:val="heading 3"/>
    <w:basedOn w:val="Standard"/>
    <w:next w:val="Standard"/>
    <w:link w:val="berschrift3Zchn"/>
    <w:uiPriority w:val="9"/>
    <w:unhideWhenUsed/>
    <w:qFormat/>
    <w:rsid w:val="009F21C4"/>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unhideWhenUsed/>
    <w:qFormat/>
    <w:rsid w:val="009F21C4"/>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unhideWhenUsed/>
    <w:qFormat/>
    <w:rsid w:val="009F21C4"/>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unhideWhenUsed/>
    <w:qFormat/>
    <w:rsid w:val="009F21C4"/>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9F21C4"/>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9F21C4"/>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9F21C4"/>
    <w:pPr>
      <w:keepNext/>
      <w:keepLines/>
      <w:outlineLvl w:val="8"/>
    </w:pPr>
    <w:rPr>
      <w:rFonts w:eastAsiaTheme="majorEastAsia" w:cstheme="majorBidi"/>
      <w:color w:val="272727" w:themeColor="text1" w:themeTint="D8"/>
    </w:rPr>
  </w:style>
  <w:style w:type="character" w:styleId="Absatz-Standardschriftart" w:default="1">
    <w:name w:val="Default Paragraph Font"/>
    <w:uiPriority w:val="1"/>
    <w:semiHidden/>
    <w:unhideWhenUsed/>
  </w:style>
  <w:style w:type="table" w:styleId="NormaleTabelle" w:default="1">
    <w:name w:val="Normal Table"/>
    <w:uiPriority w:val="99"/>
    <w:semiHidden/>
    <w:unhideWhenUsed/>
    <w:tblPr>
      <w:tblInd w:w="0" w:type="dxa"/>
      <w:tblCellMar>
        <w:top w:w="0" w:type="dxa"/>
        <w:left w:w="108" w:type="dxa"/>
        <w:bottom w:w="0" w:type="dxa"/>
        <w:right w:w="108" w:type="dxa"/>
      </w:tblCellMar>
    </w:tblPr>
  </w:style>
  <w:style w:type="numbering" w:styleId="KeineListe" w:default="1">
    <w:name w:val="No List"/>
    <w:uiPriority w:val="99"/>
    <w:semiHidden/>
    <w:unhideWhenUsed/>
  </w:style>
  <w:style w:type="character" w:styleId="berschrift1Zchn" w:customStyle="1">
    <w:name w:val="Überschrift 1 Zchn"/>
    <w:basedOn w:val="Absatz-Standardschriftart"/>
    <w:link w:val="berschrift1"/>
    <w:uiPriority w:val="9"/>
    <w:rsid w:val="009F21C4"/>
    <w:rPr>
      <w:rFonts w:asciiTheme="majorHAnsi" w:hAnsiTheme="majorHAnsi" w:eastAsiaTheme="majorEastAsia" w:cstheme="majorBidi"/>
      <w:color w:val="2F5496" w:themeColor="accent1" w:themeShade="BF"/>
      <w:sz w:val="40"/>
      <w:szCs w:val="40"/>
    </w:rPr>
  </w:style>
  <w:style w:type="character" w:styleId="berschrift2Zchn" w:customStyle="1">
    <w:name w:val="Überschrift 2 Zchn"/>
    <w:basedOn w:val="Absatz-Standardschriftart"/>
    <w:link w:val="berschrift2"/>
    <w:uiPriority w:val="9"/>
    <w:rsid w:val="009F21C4"/>
    <w:rPr>
      <w:rFonts w:asciiTheme="majorHAnsi" w:hAnsiTheme="majorHAnsi" w:eastAsiaTheme="majorEastAsia" w:cstheme="majorBidi"/>
      <w:color w:val="2F5496" w:themeColor="accent1" w:themeShade="BF"/>
      <w:sz w:val="32"/>
      <w:szCs w:val="32"/>
    </w:rPr>
  </w:style>
  <w:style w:type="character" w:styleId="berschrift3Zchn" w:customStyle="1">
    <w:name w:val="Überschrift 3 Zchn"/>
    <w:basedOn w:val="Absatz-Standardschriftart"/>
    <w:link w:val="berschrift3"/>
    <w:uiPriority w:val="9"/>
    <w:rsid w:val="009F21C4"/>
    <w:rPr>
      <w:rFonts w:eastAsiaTheme="majorEastAsia" w:cstheme="majorBidi"/>
      <w:color w:val="2F5496" w:themeColor="accent1" w:themeShade="BF"/>
      <w:sz w:val="28"/>
      <w:szCs w:val="28"/>
    </w:rPr>
  </w:style>
  <w:style w:type="character" w:styleId="berschrift4Zchn" w:customStyle="1">
    <w:name w:val="Überschrift 4 Zchn"/>
    <w:basedOn w:val="Absatz-Standardschriftart"/>
    <w:link w:val="berschrift4"/>
    <w:uiPriority w:val="9"/>
    <w:rsid w:val="009F21C4"/>
    <w:rPr>
      <w:rFonts w:eastAsiaTheme="majorEastAsia" w:cstheme="majorBidi"/>
      <w:i/>
      <w:iCs/>
      <w:color w:val="2F5496" w:themeColor="accent1" w:themeShade="BF"/>
    </w:rPr>
  </w:style>
  <w:style w:type="character" w:styleId="berschrift5Zchn" w:customStyle="1">
    <w:name w:val="Überschrift 5 Zchn"/>
    <w:basedOn w:val="Absatz-Standardschriftart"/>
    <w:link w:val="berschrift5"/>
    <w:uiPriority w:val="9"/>
    <w:rsid w:val="009F21C4"/>
    <w:rPr>
      <w:rFonts w:eastAsiaTheme="majorEastAsia" w:cstheme="majorBidi"/>
      <w:color w:val="2F5496" w:themeColor="accent1" w:themeShade="BF"/>
    </w:rPr>
  </w:style>
  <w:style w:type="character" w:styleId="berschrift6Zchn" w:customStyle="1">
    <w:name w:val="Überschrift 6 Zchn"/>
    <w:basedOn w:val="Absatz-Standardschriftart"/>
    <w:link w:val="berschrift6"/>
    <w:uiPriority w:val="9"/>
    <w:rsid w:val="009F21C4"/>
    <w:rPr>
      <w:rFonts w:eastAsiaTheme="majorEastAsia" w:cstheme="majorBidi"/>
      <w:i/>
      <w:iCs/>
      <w:color w:val="595959" w:themeColor="text1" w:themeTint="A6"/>
    </w:rPr>
  </w:style>
  <w:style w:type="character" w:styleId="berschrift7Zchn" w:customStyle="1">
    <w:name w:val="Überschrift 7 Zchn"/>
    <w:basedOn w:val="Absatz-Standardschriftart"/>
    <w:link w:val="berschrift7"/>
    <w:uiPriority w:val="9"/>
    <w:semiHidden/>
    <w:rsid w:val="009F21C4"/>
    <w:rPr>
      <w:rFonts w:eastAsiaTheme="majorEastAsia" w:cstheme="majorBidi"/>
      <w:color w:val="595959" w:themeColor="text1" w:themeTint="A6"/>
    </w:rPr>
  </w:style>
  <w:style w:type="character" w:styleId="berschrift8Zchn" w:customStyle="1">
    <w:name w:val="Überschrift 8 Zchn"/>
    <w:basedOn w:val="Absatz-Standardschriftart"/>
    <w:link w:val="berschrift8"/>
    <w:uiPriority w:val="9"/>
    <w:semiHidden/>
    <w:rsid w:val="009F21C4"/>
    <w:rPr>
      <w:rFonts w:eastAsiaTheme="majorEastAsia" w:cstheme="majorBidi"/>
      <w:i/>
      <w:iCs/>
      <w:color w:val="272727" w:themeColor="text1" w:themeTint="D8"/>
    </w:rPr>
  </w:style>
  <w:style w:type="character" w:styleId="berschrift9Zchn" w:customStyle="1">
    <w:name w:val="Überschrift 9 Zchn"/>
    <w:basedOn w:val="Absatz-Standardschriftart"/>
    <w:link w:val="berschrift9"/>
    <w:uiPriority w:val="9"/>
    <w:semiHidden/>
    <w:rsid w:val="009F21C4"/>
    <w:rPr>
      <w:rFonts w:eastAsiaTheme="majorEastAsia" w:cstheme="majorBidi"/>
      <w:color w:val="272727" w:themeColor="text1" w:themeTint="D8"/>
    </w:rPr>
  </w:style>
  <w:style w:type="paragraph" w:styleId="Titel">
    <w:name w:val="Title"/>
    <w:basedOn w:val="Standard"/>
    <w:next w:val="Standard"/>
    <w:link w:val="TitelZchn"/>
    <w:uiPriority w:val="10"/>
    <w:qFormat/>
    <w:rsid w:val="009F21C4"/>
    <w:pPr>
      <w:spacing w:after="80"/>
      <w:contextualSpacing/>
    </w:pPr>
    <w:rPr>
      <w:rFonts w:asciiTheme="majorHAnsi" w:hAnsiTheme="majorHAnsi" w:eastAsiaTheme="majorEastAsia" w:cstheme="majorBidi"/>
      <w:spacing w:val="-10"/>
      <w:kern w:val="28"/>
      <w:sz w:val="56"/>
      <w:szCs w:val="56"/>
    </w:rPr>
  </w:style>
  <w:style w:type="character" w:styleId="TitelZchn" w:customStyle="1">
    <w:name w:val="Titel Zchn"/>
    <w:basedOn w:val="Absatz-Standardschriftart"/>
    <w:link w:val="Titel"/>
    <w:uiPriority w:val="10"/>
    <w:rsid w:val="009F21C4"/>
    <w:rPr>
      <w:rFonts w:asciiTheme="majorHAnsi" w:hAnsiTheme="majorHAnsi" w:eastAsiaTheme="majorEastAsia" w:cstheme="majorBidi"/>
      <w:spacing w:val="-10"/>
      <w:kern w:val="28"/>
      <w:sz w:val="56"/>
      <w:szCs w:val="56"/>
    </w:rPr>
  </w:style>
  <w:style w:type="paragraph" w:styleId="Untertitel">
    <w:name w:val="Subtitle"/>
    <w:basedOn w:val="Standard"/>
    <w:next w:val="Standard"/>
    <w:link w:val="UntertitelZchn"/>
    <w:uiPriority w:val="11"/>
    <w:qFormat/>
    <w:rsid w:val="009F21C4"/>
    <w:pPr>
      <w:numPr>
        <w:ilvl w:val="1"/>
      </w:numPr>
      <w:spacing w:after="160"/>
    </w:pPr>
    <w:rPr>
      <w:rFonts w:eastAsiaTheme="majorEastAsia" w:cstheme="majorBidi"/>
      <w:color w:val="595959" w:themeColor="text1" w:themeTint="A6"/>
      <w:spacing w:val="15"/>
      <w:sz w:val="28"/>
      <w:szCs w:val="28"/>
    </w:rPr>
  </w:style>
  <w:style w:type="character" w:styleId="UntertitelZchn" w:customStyle="1">
    <w:name w:val="Untertitel Zchn"/>
    <w:basedOn w:val="Absatz-Standardschriftart"/>
    <w:link w:val="Untertitel"/>
    <w:uiPriority w:val="11"/>
    <w:rsid w:val="009F21C4"/>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9F21C4"/>
    <w:pPr>
      <w:spacing w:before="160" w:after="160"/>
      <w:jc w:val="center"/>
    </w:pPr>
    <w:rPr>
      <w:i/>
      <w:iCs/>
      <w:color w:val="404040" w:themeColor="text1" w:themeTint="BF"/>
    </w:rPr>
  </w:style>
  <w:style w:type="character" w:styleId="ZitatZchn" w:customStyle="1">
    <w:name w:val="Zitat Zchn"/>
    <w:basedOn w:val="Absatz-Standardschriftart"/>
    <w:link w:val="Zitat"/>
    <w:uiPriority w:val="29"/>
    <w:rsid w:val="009F21C4"/>
    <w:rPr>
      <w:i/>
      <w:iCs/>
      <w:color w:val="404040" w:themeColor="text1" w:themeTint="BF"/>
    </w:rPr>
  </w:style>
  <w:style w:type="paragraph" w:styleId="Listenabsatz">
    <w:name w:val="List Paragraph"/>
    <w:basedOn w:val="Standard"/>
    <w:link w:val="ListenabsatzZchn"/>
    <w:uiPriority w:val="34"/>
    <w:qFormat/>
    <w:rsid w:val="009F21C4"/>
    <w:pPr>
      <w:ind w:left="720"/>
      <w:contextualSpacing/>
    </w:pPr>
  </w:style>
  <w:style w:type="character" w:styleId="IntensiveHervorhebung">
    <w:name w:val="Intense Emphasis"/>
    <w:basedOn w:val="Absatz-Standardschriftart"/>
    <w:uiPriority w:val="21"/>
    <w:qFormat/>
    <w:rsid w:val="009F21C4"/>
    <w:rPr>
      <w:i/>
      <w:iCs/>
      <w:color w:val="2F5496" w:themeColor="accent1" w:themeShade="BF"/>
    </w:rPr>
  </w:style>
  <w:style w:type="paragraph" w:styleId="IntensivesZitat">
    <w:name w:val="Intense Quote"/>
    <w:basedOn w:val="Standard"/>
    <w:next w:val="Standard"/>
    <w:link w:val="IntensivesZitatZchn"/>
    <w:uiPriority w:val="30"/>
    <w:qFormat/>
    <w:rsid w:val="009F21C4"/>
    <w:pPr>
      <w:pBdr>
        <w:top w:val="single" w:color="2F5496" w:themeColor="accent1" w:themeShade="BF" w:sz="4" w:space="10"/>
        <w:bottom w:val="single" w:color="2F5496" w:themeColor="accent1" w:themeShade="BF" w:sz="4" w:space="10"/>
      </w:pBdr>
      <w:spacing w:before="360" w:after="360"/>
      <w:ind w:left="864" w:right="864"/>
      <w:jc w:val="center"/>
    </w:pPr>
    <w:rPr>
      <w:i/>
      <w:iCs/>
      <w:color w:val="2F5496" w:themeColor="accent1" w:themeShade="BF"/>
    </w:rPr>
  </w:style>
  <w:style w:type="character" w:styleId="IntensivesZitatZchn" w:customStyle="1">
    <w:name w:val="Intensives Zitat Zchn"/>
    <w:basedOn w:val="Absatz-Standardschriftart"/>
    <w:link w:val="IntensivesZitat"/>
    <w:uiPriority w:val="30"/>
    <w:rsid w:val="009F21C4"/>
    <w:rPr>
      <w:i/>
      <w:iCs/>
      <w:color w:val="2F5496" w:themeColor="accent1" w:themeShade="BF"/>
    </w:rPr>
  </w:style>
  <w:style w:type="character" w:styleId="IntensiverVerweis">
    <w:name w:val="Intense Reference"/>
    <w:basedOn w:val="Absatz-Standardschriftart"/>
    <w:uiPriority w:val="32"/>
    <w:qFormat/>
    <w:rsid w:val="009F21C4"/>
    <w:rPr>
      <w:b/>
      <w:bCs/>
      <w:smallCaps/>
      <w:color w:val="2F5496" w:themeColor="accent1" w:themeShade="BF"/>
      <w:spacing w:val="5"/>
    </w:rPr>
  </w:style>
  <w:style w:type="paragraph" w:styleId="KeinLeerraum">
    <w:name w:val="No Spacing"/>
    <w:uiPriority w:val="1"/>
    <w:qFormat/>
    <w:rsid w:val="009F21C4"/>
    <w:rPr>
      <w:kern w:val="0"/>
      <w:sz w:val="22"/>
      <w:szCs w:val="22"/>
      <w:lang w:val="de-CH" w:eastAsia="en-US"/>
      <w14:ligatures w14:val="none"/>
    </w:rPr>
  </w:style>
  <w:style w:type="paragraph" w:styleId="StandardWeb">
    <w:name w:val="Normal (Web)"/>
    <w:basedOn w:val="Standard"/>
    <w:uiPriority w:val="99"/>
    <w:unhideWhenUsed/>
    <w:rsid w:val="009F21C4"/>
    <w:pPr>
      <w:spacing w:before="100" w:beforeAutospacing="1" w:after="100" w:afterAutospacing="1" w:line="240" w:lineRule="auto"/>
    </w:pPr>
    <w:rPr>
      <w:rFonts w:ascii="Times New Roman" w:hAnsi="Times New Roman" w:eastAsia="Times New Roman" w:cs="Times New Roman"/>
      <w:sz w:val="24"/>
      <w:szCs w:val="24"/>
    </w:rPr>
  </w:style>
  <w:style w:type="table" w:styleId="TabellemithellemGitternetz">
    <w:name w:val="Grid Table Light"/>
    <w:basedOn w:val="NormaleTabelle"/>
    <w:uiPriority w:val="40"/>
    <w:rsid w:val="009F21C4"/>
    <w:rPr>
      <w:rFonts w:eastAsiaTheme="minorHAnsi"/>
      <w:kern w:val="0"/>
      <w:sz w:val="22"/>
      <w:szCs w:val="22"/>
      <w:lang w:val="de-CH" w:eastAsia="en-US"/>
      <w14:ligatures w14:val="none"/>
    </w:r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Fett">
    <w:name w:val="Strong"/>
    <w:basedOn w:val="Absatz-Standardschriftart"/>
    <w:uiPriority w:val="22"/>
    <w:qFormat/>
    <w:rsid w:val="009F21C4"/>
    <w:rPr>
      <w:b/>
      <w:bCs/>
    </w:rPr>
  </w:style>
  <w:style w:type="character" w:styleId="Hyperlink">
    <w:name w:val="Hyperlink"/>
    <w:basedOn w:val="Absatz-Standardschriftart"/>
    <w:uiPriority w:val="99"/>
    <w:unhideWhenUsed/>
    <w:rsid w:val="009F21C4"/>
    <w:rPr>
      <w:color w:val="0563C1" w:themeColor="hyperlink"/>
      <w:u w:val="single"/>
    </w:rPr>
  </w:style>
  <w:style w:type="character" w:styleId="NichtaufgelsteErwhnung">
    <w:name w:val="Unresolved Mention"/>
    <w:basedOn w:val="Absatz-Standardschriftart"/>
    <w:uiPriority w:val="99"/>
    <w:unhideWhenUsed/>
    <w:rsid w:val="009F21C4"/>
    <w:rPr>
      <w:color w:val="605E5C"/>
      <w:shd w:val="clear" w:color="auto" w:fill="E1DFDD"/>
    </w:rPr>
  </w:style>
  <w:style w:type="character" w:styleId="BesuchterLink">
    <w:name w:val="FollowedHyperlink"/>
    <w:basedOn w:val="Absatz-Standardschriftart"/>
    <w:uiPriority w:val="99"/>
    <w:semiHidden/>
    <w:unhideWhenUsed/>
    <w:rsid w:val="009F21C4"/>
    <w:rPr>
      <w:color w:val="954F72" w:themeColor="followedHyperlink"/>
      <w:u w:val="single"/>
    </w:rPr>
  </w:style>
  <w:style w:type="paragraph" w:styleId="berarbeitung">
    <w:name w:val="Revision"/>
    <w:hidden/>
    <w:uiPriority w:val="99"/>
    <w:semiHidden/>
    <w:rsid w:val="009F21C4"/>
    <w:rPr>
      <w:rFonts w:eastAsiaTheme="minorHAnsi"/>
      <w:kern w:val="0"/>
      <w:sz w:val="22"/>
      <w:szCs w:val="22"/>
      <w:lang w:val="de-CH" w:eastAsia="en-US"/>
      <w14:ligatures w14:val="none"/>
    </w:rPr>
  </w:style>
  <w:style w:type="character" w:styleId="Kommentarzeichen">
    <w:name w:val="annotation reference"/>
    <w:basedOn w:val="Absatz-Standardschriftart"/>
    <w:unhideWhenUsed/>
    <w:rsid w:val="009F21C4"/>
    <w:rPr>
      <w:sz w:val="16"/>
      <w:szCs w:val="16"/>
    </w:rPr>
  </w:style>
  <w:style w:type="paragraph" w:styleId="Kommentartext">
    <w:name w:val="annotation text"/>
    <w:basedOn w:val="Standard"/>
    <w:link w:val="KommentartextZchn"/>
    <w:unhideWhenUsed/>
    <w:rsid w:val="009F21C4"/>
    <w:pPr>
      <w:spacing w:line="240" w:lineRule="auto"/>
    </w:pPr>
    <w:rPr>
      <w:sz w:val="20"/>
      <w:szCs w:val="20"/>
    </w:rPr>
  </w:style>
  <w:style w:type="character" w:styleId="KommentartextZchn" w:customStyle="1">
    <w:name w:val="Kommentartext Zchn"/>
    <w:basedOn w:val="Absatz-Standardschriftart"/>
    <w:link w:val="Kommentartext"/>
    <w:rsid w:val="009F21C4"/>
    <w:rPr>
      <w:rFonts w:eastAsiaTheme="minorHAnsi"/>
      <w:kern w:val="0"/>
      <w:sz w:val="20"/>
      <w:szCs w:val="20"/>
      <w:lang w:val="en-GB" w:eastAsia="en-US"/>
      <w14:ligatures w14:val="none"/>
    </w:rPr>
  </w:style>
  <w:style w:type="paragraph" w:styleId="Kommentarthema">
    <w:name w:val="annotation subject"/>
    <w:basedOn w:val="Kommentartext"/>
    <w:next w:val="Kommentartext"/>
    <w:link w:val="KommentarthemaZchn"/>
    <w:uiPriority w:val="99"/>
    <w:semiHidden/>
    <w:unhideWhenUsed/>
    <w:rsid w:val="009F21C4"/>
    <w:rPr>
      <w:b/>
      <w:bCs/>
    </w:rPr>
  </w:style>
  <w:style w:type="character" w:styleId="KommentarthemaZchn" w:customStyle="1">
    <w:name w:val="Kommentarthema Zchn"/>
    <w:basedOn w:val="KommentartextZchn"/>
    <w:link w:val="Kommentarthema"/>
    <w:uiPriority w:val="99"/>
    <w:semiHidden/>
    <w:rsid w:val="009F21C4"/>
    <w:rPr>
      <w:rFonts w:eastAsiaTheme="minorHAnsi"/>
      <w:b/>
      <w:bCs/>
      <w:kern w:val="0"/>
      <w:sz w:val="20"/>
      <w:szCs w:val="20"/>
      <w:lang w:val="en-GB" w:eastAsia="en-US"/>
      <w14:ligatures w14:val="none"/>
    </w:rPr>
  </w:style>
  <w:style w:type="paragraph" w:styleId="Sprechblasentext">
    <w:name w:val="Balloon Text"/>
    <w:basedOn w:val="Standard"/>
    <w:link w:val="SprechblasentextZchn"/>
    <w:uiPriority w:val="99"/>
    <w:semiHidden/>
    <w:unhideWhenUsed/>
    <w:rsid w:val="009F21C4"/>
    <w:pPr>
      <w:spacing w:after="0" w:line="240" w:lineRule="auto"/>
    </w:pPr>
    <w:rPr>
      <w:rFonts w:ascii="Segoe UI" w:hAnsi="Segoe UI" w:cs="Segoe UI"/>
      <w:sz w:val="18"/>
      <w:szCs w:val="18"/>
    </w:rPr>
  </w:style>
  <w:style w:type="character" w:styleId="SprechblasentextZchn" w:customStyle="1">
    <w:name w:val="Sprechblasentext Zchn"/>
    <w:basedOn w:val="Absatz-Standardschriftart"/>
    <w:link w:val="Sprechblasentext"/>
    <w:uiPriority w:val="99"/>
    <w:semiHidden/>
    <w:rsid w:val="009F21C4"/>
    <w:rPr>
      <w:rFonts w:ascii="Segoe UI" w:hAnsi="Segoe UI" w:cs="Segoe UI" w:eastAsiaTheme="minorHAnsi"/>
      <w:kern w:val="0"/>
      <w:sz w:val="18"/>
      <w:szCs w:val="18"/>
      <w:lang w:val="en-GB" w:eastAsia="en-US"/>
      <w14:ligatures w14:val="none"/>
    </w:rPr>
  </w:style>
  <w:style w:type="paragraph" w:styleId="Codeentries" w:customStyle="1">
    <w:name w:val="Code entries"/>
    <w:basedOn w:val="Standard"/>
    <w:link w:val="CodeentriesChar"/>
    <w:qFormat/>
    <w:rsid w:val="009F21C4"/>
    <w:pPr>
      <w:spacing w:after="0" w:line="240" w:lineRule="auto"/>
    </w:pPr>
    <w:rPr>
      <w:rFonts w:ascii="Consolas" w:hAnsi="Consolas" w:eastAsiaTheme="minorEastAsia"/>
      <w:sz w:val="18"/>
    </w:rPr>
  </w:style>
  <w:style w:type="character" w:styleId="CodeentriesChar" w:customStyle="1">
    <w:name w:val="Code entries Char"/>
    <w:basedOn w:val="Absatz-Standardschriftart"/>
    <w:link w:val="Codeentries"/>
    <w:rsid w:val="009F21C4"/>
    <w:rPr>
      <w:rFonts w:ascii="Consolas" w:hAnsi="Consolas"/>
      <w:kern w:val="0"/>
      <w:sz w:val="18"/>
      <w:szCs w:val="22"/>
      <w:lang w:val="en-GB" w:eastAsia="en-US"/>
      <w14:ligatures w14:val="none"/>
    </w:rPr>
  </w:style>
  <w:style w:type="table" w:styleId="Tabellenraster">
    <w:name w:val="Table Grid"/>
    <w:basedOn w:val="NormaleTabelle"/>
    <w:uiPriority w:val="39"/>
    <w:rsid w:val="009F21C4"/>
    <w:rPr>
      <w:kern w:val="0"/>
      <w:sz w:val="22"/>
      <w:szCs w:val="22"/>
      <w:lang w:val="de-CH" w:eastAsia="en-US"/>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ListenabsatzZchn" w:customStyle="1">
    <w:name w:val="Listenabsatz Zchn"/>
    <w:basedOn w:val="Absatz-Standardschriftart"/>
    <w:link w:val="Listenabsatz"/>
    <w:uiPriority w:val="34"/>
    <w:rsid w:val="009F21C4"/>
  </w:style>
  <w:style w:type="character" w:styleId="SchwacheHervorhebung">
    <w:name w:val="Subtle Emphasis"/>
    <w:basedOn w:val="Absatz-Standardschriftart"/>
    <w:uiPriority w:val="19"/>
    <w:qFormat/>
    <w:rsid w:val="009F21C4"/>
    <w:rPr>
      <w:i/>
      <w:iCs/>
      <w:color w:val="404040" w:themeColor="text1" w:themeTint="BF"/>
    </w:rPr>
  </w:style>
  <w:style w:type="character" w:styleId="Hervorhebung">
    <w:name w:val="Emphasis"/>
    <w:basedOn w:val="Absatz-Standardschriftart"/>
    <w:uiPriority w:val="20"/>
    <w:qFormat/>
    <w:rsid w:val="009F21C4"/>
    <w:rPr>
      <w:i/>
      <w:iCs/>
    </w:rPr>
  </w:style>
  <w:style w:type="character" w:styleId="hidden-xs" w:customStyle="1">
    <w:name w:val="hidden-xs"/>
    <w:basedOn w:val="Absatz-Standardschriftart"/>
    <w:rsid w:val="009F21C4"/>
  </w:style>
  <w:style w:type="paragraph" w:styleId="msonormal0" w:customStyle="1">
    <w:name w:val="msonormal"/>
    <w:basedOn w:val="Standard"/>
    <w:rsid w:val="009F21C4"/>
    <w:pPr>
      <w:spacing w:before="100" w:beforeAutospacing="1" w:after="100" w:afterAutospacing="1" w:line="240" w:lineRule="auto"/>
    </w:pPr>
    <w:rPr>
      <w:rFonts w:ascii="Times New Roman" w:hAnsi="Times New Roman" w:eastAsia="Times New Roman" w:cs="Times New Roman"/>
      <w:sz w:val="24"/>
      <w:szCs w:val="24"/>
    </w:rPr>
  </w:style>
  <w:style w:type="paragraph" w:styleId="xl63" w:customStyle="1">
    <w:name w:val="xl63"/>
    <w:basedOn w:val="Standard"/>
    <w:rsid w:val="009F21C4"/>
    <w:pPr>
      <w:pBdr>
        <w:bottom w:val="single" w:color="auto" w:sz="4" w:space="0"/>
      </w:pBdr>
      <w:spacing w:before="100" w:beforeAutospacing="1" w:after="100" w:afterAutospacing="1" w:line="240" w:lineRule="auto"/>
    </w:pPr>
    <w:rPr>
      <w:rFonts w:ascii="Times New Roman" w:hAnsi="Times New Roman" w:eastAsia="Times New Roman" w:cs="Times New Roman"/>
      <w:sz w:val="24"/>
      <w:szCs w:val="24"/>
    </w:rPr>
  </w:style>
  <w:style w:type="paragraph" w:styleId="xl65" w:customStyle="1">
    <w:name w:val="xl65"/>
    <w:basedOn w:val="Standard"/>
    <w:rsid w:val="009F21C4"/>
    <w:pPr>
      <w:pBdr>
        <w:bottom w:val="single" w:color="auto" w:sz="4" w:space="0"/>
      </w:pBdr>
      <w:spacing w:before="100" w:beforeAutospacing="1" w:after="100" w:afterAutospacing="1" w:line="240" w:lineRule="auto"/>
    </w:pPr>
    <w:rPr>
      <w:rFonts w:ascii="Times New Roman" w:hAnsi="Times New Roman" w:eastAsia="Times New Roman" w:cs="Times New Roman"/>
      <w:sz w:val="24"/>
      <w:szCs w:val="24"/>
    </w:rPr>
  </w:style>
  <w:style w:type="paragraph" w:styleId="xl66" w:customStyle="1">
    <w:name w:val="xl66"/>
    <w:basedOn w:val="Standard"/>
    <w:rsid w:val="009F21C4"/>
    <w:pPr>
      <w:spacing w:before="100" w:beforeAutospacing="1" w:after="100" w:afterAutospacing="1" w:line="240" w:lineRule="auto"/>
    </w:pPr>
    <w:rPr>
      <w:rFonts w:ascii="Times New Roman" w:hAnsi="Times New Roman" w:eastAsia="Times New Roman" w:cs="Times New Roman"/>
      <w:color w:val="FF0000"/>
      <w:sz w:val="24"/>
      <w:szCs w:val="24"/>
    </w:rPr>
  </w:style>
  <w:style w:type="paragraph" w:styleId="xl67" w:customStyle="1">
    <w:name w:val="xl67"/>
    <w:basedOn w:val="Standard"/>
    <w:rsid w:val="009F21C4"/>
    <w:pPr>
      <w:spacing w:before="100" w:beforeAutospacing="1" w:after="100" w:afterAutospacing="1" w:line="240" w:lineRule="auto"/>
    </w:pPr>
    <w:rPr>
      <w:rFonts w:ascii="Times New Roman" w:hAnsi="Times New Roman" w:eastAsia="Times New Roman" w:cs="Times New Roman"/>
      <w:color w:val="FF0000"/>
      <w:sz w:val="24"/>
      <w:szCs w:val="24"/>
    </w:rPr>
  </w:style>
  <w:style w:type="paragraph" w:styleId="xl68" w:customStyle="1">
    <w:name w:val="xl68"/>
    <w:basedOn w:val="Standard"/>
    <w:rsid w:val="009F21C4"/>
    <w:pPr>
      <w:pBdr>
        <w:bottom w:val="single" w:color="auto" w:sz="4" w:space="0"/>
      </w:pBdr>
      <w:spacing w:before="100" w:beforeAutospacing="1" w:after="100" w:afterAutospacing="1" w:line="240" w:lineRule="auto"/>
    </w:pPr>
    <w:rPr>
      <w:rFonts w:ascii="Times New Roman" w:hAnsi="Times New Roman" w:eastAsia="Times New Roman" w:cs="Times New Roman"/>
      <w:color w:val="FF0000"/>
      <w:sz w:val="24"/>
      <w:szCs w:val="24"/>
    </w:rPr>
  </w:style>
  <w:style w:type="paragraph" w:styleId="xl69" w:customStyle="1">
    <w:name w:val="xl69"/>
    <w:basedOn w:val="Standard"/>
    <w:rsid w:val="009F21C4"/>
    <w:pPr>
      <w:pBdr>
        <w:bottom w:val="single" w:color="auto" w:sz="4" w:space="0"/>
      </w:pBdr>
      <w:spacing w:before="100" w:beforeAutospacing="1" w:after="100" w:afterAutospacing="1" w:line="240" w:lineRule="auto"/>
    </w:pPr>
    <w:rPr>
      <w:rFonts w:ascii="Times New Roman" w:hAnsi="Times New Roman" w:eastAsia="Times New Roman" w:cs="Times New Roman"/>
      <w:color w:val="FF0000"/>
      <w:sz w:val="24"/>
      <w:szCs w:val="24"/>
    </w:rPr>
  </w:style>
  <w:style w:type="paragraph" w:styleId="xl70" w:customStyle="1">
    <w:name w:val="xl70"/>
    <w:basedOn w:val="Standard"/>
    <w:rsid w:val="009F21C4"/>
    <w:pPr>
      <w:spacing w:before="100" w:beforeAutospacing="1" w:after="100" w:afterAutospacing="1" w:line="240" w:lineRule="auto"/>
    </w:pPr>
    <w:rPr>
      <w:rFonts w:ascii="Times New Roman" w:hAnsi="Times New Roman" w:eastAsia="Times New Roman" w:cs="Times New Roman"/>
      <w:b/>
      <w:bCs/>
      <w:sz w:val="24"/>
      <w:szCs w:val="24"/>
    </w:rPr>
  </w:style>
  <w:style w:type="paragraph" w:styleId="xl71" w:customStyle="1">
    <w:name w:val="xl71"/>
    <w:basedOn w:val="Standard"/>
    <w:rsid w:val="009F21C4"/>
    <w:pPr>
      <w:shd w:val="clear" w:color="000000" w:fill="C6EFCE"/>
      <w:spacing w:before="100" w:beforeAutospacing="1" w:after="100" w:afterAutospacing="1" w:line="240" w:lineRule="auto"/>
    </w:pPr>
    <w:rPr>
      <w:rFonts w:ascii="Times New Roman" w:hAnsi="Times New Roman" w:eastAsia="Times New Roman" w:cs="Times New Roman"/>
      <w:color w:val="006100"/>
      <w:sz w:val="24"/>
      <w:szCs w:val="24"/>
    </w:rPr>
  </w:style>
  <w:style w:type="paragraph" w:styleId="xl72" w:customStyle="1">
    <w:name w:val="xl72"/>
    <w:basedOn w:val="Standard"/>
    <w:rsid w:val="009F21C4"/>
    <w:pPr>
      <w:pBdr>
        <w:bottom w:val="single" w:color="auto" w:sz="4" w:space="0"/>
      </w:pBdr>
      <w:spacing w:before="100" w:beforeAutospacing="1" w:after="100" w:afterAutospacing="1" w:line="240" w:lineRule="auto"/>
      <w:jc w:val="center"/>
      <w:textAlignment w:val="center"/>
    </w:pPr>
    <w:rPr>
      <w:rFonts w:ascii="Times New Roman" w:hAnsi="Times New Roman" w:eastAsia="Times New Roman" w:cs="Times New Roman"/>
      <w:b/>
      <w:bCs/>
      <w:sz w:val="24"/>
      <w:szCs w:val="24"/>
    </w:rPr>
  </w:style>
  <w:style w:type="paragraph" w:styleId="Fuzeile">
    <w:name w:val="footer"/>
    <w:basedOn w:val="Standard"/>
    <w:link w:val="FuzeileZchn"/>
    <w:uiPriority w:val="99"/>
    <w:unhideWhenUsed/>
    <w:rsid w:val="009F21C4"/>
    <w:pPr>
      <w:tabs>
        <w:tab w:val="center" w:pos="4536"/>
        <w:tab w:val="right" w:pos="9072"/>
      </w:tabs>
      <w:spacing w:after="0" w:line="240" w:lineRule="auto"/>
    </w:pPr>
  </w:style>
  <w:style w:type="character" w:styleId="FuzeileZchn" w:customStyle="1">
    <w:name w:val="Fußzeile Zchn"/>
    <w:basedOn w:val="Absatz-Standardschriftart"/>
    <w:link w:val="Fuzeile"/>
    <w:uiPriority w:val="99"/>
    <w:rsid w:val="009F21C4"/>
    <w:rPr>
      <w:rFonts w:eastAsiaTheme="minorHAnsi"/>
      <w:kern w:val="0"/>
      <w:sz w:val="22"/>
      <w:szCs w:val="22"/>
      <w:lang w:val="en-GB" w:eastAsia="en-US"/>
      <w14:ligatures w14:val="none"/>
    </w:rPr>
  </w:style>
  <w:style w:type="character" w:styleId="Seitenzahl">
    <w:name w:val="page number"/>
    <w:basedOn w:val="Absatz-Standardschriftart"/>
    <w:uiPriority w:val="99"/>
    <w:semiHidden/>
    <w:unhideWhenUsed/>
    <w:rsid w:val="009F21C4"/>
  </w:style>
  <w:style w:type="paragraph" w:styleId="Funotentext">
    <w:name w:val="footnote text"/>
    <w:basedOn w:val="Standard"/>
    <w:link w:val="FunotentextZchn"/>
    <w:uiPriority w:val="99"/>
    <w:semiHidden/>
    <w:unhideWhenUsed/>
    <w:rsid w:val="009F21C4"/>
    <w:pPr>
      <w:spacing w:after="0" w:line="240" w:lineRule="auto"/>
    </w:pPr>
    <w:rPr>
      <w:sz w:val="20"/>
      <w:szCs w:val="20"/>
    </w:rPr>
  </w:style>
  <w:style w:type="character" w:styleId="FunotentextZchn" w:customStyle="1">
    <w:name w:val="Fußnotentext Zchn"/>
    <w:basedOn w:val="Absatz-Standardschriftart"/>
    <w:link w:val="Funotentext"/>
    <w:uiPriority w:val="99"/>
    <w:semiHidden/>
    <w:rsid w:val="009F21C4"/>
    <w:rPr>
      <w:rFonts w:eastAsiaTheme="minorHAnsi"/>
      <w:kern w:val="0"/>
      <w:sz w:val="20"/>
      <w:szCs w:val="20"/>
      <w:lang w:val="en-GB" w:eastAsia="en-US"/>
      <w14:ligatures w14:val="none"/>
    </w:rPr>
  </w:style>
  <w:style w:type="character" w:styleId="Funotenzeichen">
    <w:name w:val="footnote reference"/>
    <w:basedOn w:val="Absatz-Standardschriftart"/>
    <w:uiPriority w:val="99"/>
    <w:semiHidden/>
    <w:unhideWhenUsed/>
    <w:rsid w:val="009F21C4"/>
    <w:rPr>
      <w:vertAlign w:val="superscript"/>
    </w:rPr>
  </w:style>
  <w:style w:type="paragraph" w:styleId="HTMLVorformatiert">
    <w:name w:val="HTML Preformatted"/>
    <w:basedOn w:val="Standard"/>
    <w:link w:val="HTMLVorformatiertZchn"/>
    <w:uiPriority w:val="99"/>
    <w:unhideWhenUsed/>
    <w:rsid w:val="009F2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zh-CN"/>
    </w:rPr>
  </w:style>
  <w:style w:type="character" w:styleId="HTMLVorformatiertZchn" w:customStyle="1">
    <w:name w:val="HTML Vorformatiert Zchn"/>
    <w:basedOn w:val="Absatz-Standardschriftart"/>
    <w:link w:val="HTMLVorformatiert"/>
    <w:uiPriority w:val="99"/>
    <w:rsid w:val="009F21C4"/>
    <w:rPr>
      <w:rFonts w:ascii="Courier New" w:hAnsi="Courier New" w:eastAsia="Times New Roman" w:cs="Courier New"/>
      <w:kern w:val="0"/>
      <w:sz w:val="20"/>
      <w:szCs w:val="20"/>
      <w:lang w:val="en-GB"/>
      <w14:ligatures w14:val="none"/>
    </w:rPr>
  </w:style>
  <w:style w:type="character" w:styleId="HTMLCode">
    <w:name w:val="HTML Code"/>
    <w:basedOn w:val="Absatz-Standardschriftart"/>
    <w:uiPriority w:val="99"/>
    <w:semiHidden/>
    <w:unhideWhenUsed/>
    <w:rsid w:val="009F21C4"/>
    <w:rPr>
      <w:rFonts w:ascii="Courier New" w:hAnsi="Courier New" w:eastAsia="Times New Roman" w:cs="Courier New"/>
      <w:sz w:val="20"/>
      <w:szCs w:val="20"/>
    </w:rPr>
  </w:style>
  <w:style w:type="character" w:styleId="Zeilennummer">
    <w:name w:val="line number"/>
    <w:basedOn w:val="Absatz-Standardschriftart"/>
    <w:uiPriority w:val="99"/>
    <w:semiHidden/>
    <w:unhideWhenUsed/>
    <w:rsid w:val="009F21C4"/>
  </w:style>
  <w:style w:type="paragraph" w:styleId="Default" w:customStyle="1">
    <w:name w:val="Default"/>
    <w:rsid w:val="009F21C4"/>
    <w:pPr>
      <w:autoSpaceDE w:val="0"/>
      <w:autoSpaceDN w:val="0"/>
      <w:adjustRightInd w:val="0"/>
    </w:pPr>
    <w:rPr>
      <w:rFonts w:ascii="Charis SIL" w:hAnsi="Charis SIL" w:cs="Charis SIL"/>
      <w:color w:val="000000"/>
      <w:kern w:val="0"/>
    </w:rPr>
  </w:style>
  <w:style w:type="paragraph" w:styleId="CitaviBibliographyEntry" w:customStyle="1">
    <w:name w:val="Citavi Bibliography Entry"/>
    <w:basedOn w:val="Standard"/>
    <w:link w:val="CitaviBibliographyEntryZchn"/>
    <w:uiPriority w:val="99"/>
    <w:rsid w:val="009F21C4"/>
    <w:pPr>
      <w:tabs>
        <w:tab w:val="left" w:pos="720"/>
      </w:tabs>
      <w:spacing w:before="240" w:after="0" w:line="244" w:lineRule="atLeast"/>
      <w:ind w:left="720" w:hanging="720"/>
    </w:pPr>
    <w:rPr>
      <w:rFonts w:ascii="Calibri" w:hAnsi="Calibri" w:eastAsia="Times New Roman" w:cs="Times New Roman"/>
      <w:szCs w:val="20"/>
      <w:lang w:eastAsia="de-CH"/>
    </w:rPr>
  </w:style>
  <w:style w:type="character" w:styleId="CitaviBibliographyEntryZchn" w:customStyle="1">
    <w:name w:val="Citavi Bibliography Entry Zchn"/>
    <w:basedOn w:val="Absatz-Standardschriftart"/>
    <w:link w:val="CitaviBibliographyEntry"/>
    <w:uiPriority w:val="99"/>
    <w:rsid w:val="009F21C4"/>
    <w:rPr>
      <w:rFonts w:ascii="Calibri" w:hAnsi="Calibri" w:eastAsia="Times New Roman" w:cs="Times New Roman"/>
      <w:kern w:val="0"/>
      <w:sz w:val="22"/>
      <w:szCs w:val="20"/>
      <w:lang w:val="en-GB" w:eastAsia="de-CH"/>
      <w14:ligatures w14:val="none"/>
    </w:rPr>
  </w:style>
  <w:style w:type="character" w:styleId="anchor-text" w:customStyle="1">
    <w:name w:val="anchor-text"/>
    <w:basedOn w:val="Absatz-Standardschriftart"/>
    <w:rsid w:val="009F21C4"/>
  </w:style>
  <w:style w:type="character" w:styleId="apple-converted-space" w:customStyle="1">
    <w:name w:val="apple-converted-space"/>
    <w:basedOn w:val="Absatz-Standardschriftart"/>
    <w:rsid w:val="009F21C4"/>
  </w:style>
  <w:style w:type="paragraph" w:styleId="Kopfzeile">
    <w:name w:val="header"/>
    <w:basedOn w:val="Standard"/>
    <w:link w:val="KopfzeileZchn"/>
    <w:uiPriority w:val="99"/>
    <w:unhideWhenUsed/>
    <w:rsid w:val="009F21C4"/>
    <w:pPr>
      <w:tabs>
        <w:tab w:val="center" w:pos="4536"/>
        <w:tab w:val="right" w:pos="9072"/>
      </w:tabs>
      <w:spacing w:after="0" w:line="240" w:lineRule="auto"/>
    </w:pPr>
  </w:style>
  <w:style w:type="character" w:styleId="KopfzeileZchn" w:customStyle="1">
    <w:name w:val="Kopfzeile Zchn"/>
    <w:basedOn w:val="Absatz-Standardschriftart"/>
    <w:link w:val="Kopfzeile"/>
    <w:uiPriority w:val="99"/>
    <w:rsid w:val="009F21C4"/>
    <w:rPr>
      <w:rFonts w:eastAsiaTheme="minorHAnsi"/>
      <w:kern w:val="0"/>
      <w:sz w:val="22"/>
      <w:szCs w:val="22"/>
      <w:lang w:val="en-GB" w:eastAsia="en-US"/>
      <w14:ligatures w14:val="none"/>
    </w:rPr>
  </w:style>
  <w:style w:type="paragraph" w:styleId="FirstParagraph" w:customStyle="1">
    <w:name w:val="First Paragraph"/>
    <w:basedOn w:val="Standard"/>
    <w:uiPriority w:val="1"/>
    <w:qFormat/>
    <w:rsid w:val="009F21C4"/>
    <w:pPr>
      <w:spacing w:before="180" w:after="180"/>
    </w:pPr>
    <w:rPr>
      <w:rFonts w:eastAsia="Aptos"/>
      <w:sz w:val="24"/>
      <w:szCs w:val="24"/>
    </w:rPr>
  </w:style>
  <w:style w:type="character" w:styleId="VerbatimChar" w:customStyle="1">
    <w:name w:val="Verbatim Char"/>
    <w:basedOn w:val="Absatz-Standardschriftart"/>
    <w:link w:val="SourceCode"/>
    <w:rsid w:val="009F21C4"/>
    <w:rPr>
      <w:sz w:val="22"/>
      <w:szCs w:val="22"/>
      <w:shd w:val="clear" w:color="auto" w:fill="F1F3F5"/>
    </w:rPr>
  </w:style>
  <w:style w:type="paragraph" w:styleId="Compact" w:customStyle="1">
    <w:name w:val="Compact"/>
    <w:basedOn w:val="Standard"/>
    <w:uiPriority w:val="1"/>
    <w:qFormat/>
    <w:rsid w:val="009F21C4"/>
    <w:pPr>
      <w:spacing w:before="36" w:after="36"/>
    </w:pPr>
    <w:rPr>
      <w:rFonts w:eastAsia="Aptos"/>
      <w:sz w:val="24"/>
      <w:szCs w:val="24"/>
    </w:rPr>
  </w:style>
  <w:style w:type="paragraph" w:styleId="Textkrper">
    <w:name w:val="Body Text"/>
    <w:basedOn w:val="Standard"/>
    <w:link w:val="TextkrperZchn"/>
    <w:qFormat/>
    <w:rsid w:val="009F21C4"/>
    <w:pPr>
      <w:spacing w:before="180" w:after="180" w:line="240" w:lineRule="auto"/>
    </w:pPr>
    <w:rPr>
      <w:sz w:val="24"/>
      <w:szCs w:val="24"/>
      <w:lang w:val="en-US"/>
    </w:rPr>
  </w:style>
  <w:style w:type="character" w:styleId="TextkrperZchn" w:customStyle="1">
    <w:name w:val="Textkörper Zchn"/>
    <w:basedOn w:val="Absatz-Standardschriftart"/>
    <w:link w:val="Textkrper"/>
    <w:rsid w:val="009F21C4"/>
    <w:rPr>
      <w:rFonts w:eastAsiaTheme="minorHAnsi"/>
      <w:kern w:val="0"/>
      <w:lang w:val="en-US" w:eastAsia="en-US"/>
      <w14:ligatures w14:val="none"/>
    </w:rPr>
  </w:style>
  <w:style w:type="paragraph" w:styleId="SourceCode" w:customStyle="1">
    <w:name w:val="Source Code"/>
    <w:basedOn w:val="Standard"/>
    <w:link w:val="VerbatimChar"/>
    <w:rsid w:val="009F21C4"/>
    <w:pPr>
      <w:shd w:val="clear" w:color="auto" w:fill="F1F3F5"/>
      <w:wordWrap w:val="0"/>
      <w:spacing w:after="200" w:line="240" w:lineRule="auto"/>
    </w:pPr>
    <w:rPr>
      <w:rFonts w:eastAsiaTheme="minorEastAsia"/>
      <w:kern w:val="2"/>
      <w:lang w:val="de-DE" w:eastAsia="zh-CN"/>
      <w14:ligatures w14:val="standardContextual"/>
    </w:rPr>
  </w:style>
  <w:style w:type="table" w:styleId="Table" w:customStyle="1">
    <w:name w:val="Table"/>
    <w:semiHidden/>
    <w:unhideWhenUsed/>
    <w:qFormat/>
    <w:rsid w:val="009F21C4"/>
    <w:pPr>
      <w:spacing w:after="200"/>
    </w:pPr>
    <w:rPr>
      <w:rFonts w:eastAsiaTheme="minorHAnsi"/>
      <w:kern w:val="0"/>
      <w:sz w:val="20"/>
      <w:szCs w:val="20"/>
      <w:lang w:val="en-US" w:eastAsia="en-U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color="auto" w:sz="0" w:space="0"/>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8.png" Id="rId26" /><Relationship Type="http://schemas.openxmlformats.org/officeDocument/2006/relationships/image" Target="media/image3.png" Id="rId21" /><Relationship Type="http://schemas.openxmlformats.org/officeDocument/2006/relationships/hyperlink" Target="https://doi.org/10.1016/j.envres.2022.115155" TargetMode="External" Id="rId42" /><Relationship Type="http://schemas.openxmlformats.org/officeDocument/2006/relationships/hyperlink" Target="https://www.eea.europa.eu/publications/good-practice-guide-on-quiet-areas" TargetMode="External" Id="rId47" /><Relationship Type="http://schemas.openxmlformats.org/officeDocument/2006/relationships/hyperlink" Target="https://doi.org/10.3390/ijerph18084092" TargetMode="External" Id="rId63" /><Relationship Type="http://schemas.openxmlformats.org/officeDocument/2006/relationships/hyperlink" Target="https://doi.org/10.1016/0272-4944(95)90001-2" TargetMode="External" Id="rId68" /><Relationship Type="http://schemas.openxmlformats.org/officeDocument/2006/relationships/hyperlink" Target="https://doi.org/10.1016/j.healthplace.2018.11.004" TargetMode="External" Id="rId84" /><Relationship Type="http://schemas.openxmlformats.org/officeDocument/2006/relationships/hyperlink" Target="https://doi.org/10.1016/j.jenvp.2010.03.006" TargetMode="External" Id="rId89" /><Relationship Type="http://schemas.openxmlformats.org/officeDocument/2006/relationships/fontTable" Target="fontTable.xml" Id="rId112" /><Relationship Type="http://schemas.openxmlformats.org/officeDocument/2006/relationships/hyperlink" Target="https://sentinel.esa.int/web/sentinel/sentinel-data-access/sentinel-products" TargetMode="External" Id="rId16" /><Relationship Type="http://schemas.openxmlformats.org/officeDocument/2006/relationships/hyperlink" Target="https://doi.org/10.1201/9781315370279" TargetMode="External" Id="rId107" /><Relationship Type="http://schemas.openxmlformats.org/officeDocument/2006/relationships/hyperlink" Target="https://orcid.org/0009-0003-5147-8370" TargetMode="External" Id="rId11" /><Relationship Type="http://schemas.openxmlformats.org/officeDocument/2006/relationships/hyperlink" Target="https://doi.org/10.1007/s11356-024-33973-9" TargetMode="External" Id="rId32" /><Relationship Type="http://schemas.openxmlformats.org/officeDocument/2006/relationships/hyperlink" Target="https://doi.org/10.1023/A:1010933404324" TargetMode="External" Id="rId37" /><Relationship Type="http://schemas.openxmlformats.org/officeDocument/2006/relationships/hyperlink" Target="https://doi.org/10.1016/j.landurbplan.2025.105339" TargetMode="External" Id="rId53" /><Relationship Type="http://schemas.openxmlformats.org/officeDocument/2006/relationships/hyperlink" Target="https://doi.org/10.1146/annurev-publhealth-032013-182443" TargetMode="External" Id="rId58" /><Relationship Type="http://schemas.openxmlformats.org/officeDocument/2006/relationships/hyperlink" Target="https://doi.org/10.21105/joss.01903" TargetMode="External" Id="rId74" /><Relationship Type="http://schemas.openxmlformats.org/officeDocument/2006/relationships/hyperlink" Target="https://www.iied.org/g02958" TargetMode="External" Id="rId79" /><Relationship Type="http://schemas.openxmlformats.org/officeDocument/2006/relationships/hyperlink" Target="https://doi.org/10.1002/pan3.10215" TargetMode="External" Id="rId102" /><Relationship Type="http://schemas.openxmlformats.org/officeDocument/2006/relationships/footnotes" Target="footnotes.xml" Id="rId5" /><Relationship Type="http://schemas.openxmlformats.org/officeDocument/2006/relationships/hyperlink" Target="https://doi.org/10.1016/j.jenvp.2013.08.004" TargetMode="External" Id="rId90" /><Relationship Type="http://schemas.openxmlformats.org/officeDocument/2006/relationships/hyperlink" Target="https://doi.org/10.3390/ijerph192114506" TargetMode="External" Id="rId95" /><Relationship Type="http://schemas.openxmlformats.org/officeDocument/2006/relationships/image" Target="media/image4.png" Id="rId22" /><Relationship Type="http://schemas.openxmlformats.org/officeDocument/2006/relationships/image" Target="media/image9.png" Id="rId27" /><Relationship Type="http://schemas.openxmlformats.org/officeDocument/2006/relationships/hyperlink" Target="https://doi.org/10.1016/j.landusepol.2017.04.009" TargetMode="External" Id="rId43" /><Relationship Type="http://schemas.openxmlformats.org/officeDocument/2006/relationships/hyperlink" Target="https://www.eea.europa.eu/en/analysis/publications/environmental-noise-in-europe-2025" TargetMode="External" Id="rId48" /><Relationship Type="http://schemas.openxmlformats.org/officeDocument/2006/relationships/hyperlink" Target="https://doi.org/10.3390/ijerph18168713" TargetMode="External" Id="rId64" /><Relationship Type="http://schemas.openxmlformats.org/officeDocument/2006/relationships/hyperlink" Target="https://doi.org/https://doi.org/10.1177/00139160121973106" TargetMode="External" Id="rId69" /><Relationship Type="http://schemas.microsoft.com/office/2011/relationships/people" Target="people.xml" Id="rId113" /><Relationship Type="http://schemas.openxmlformats.org/officeDocument/2006/relationships/hyperlink" Target="https://doi.org/10.1016/j.landurbplan.2019.103687" TargetMode="External" Id="rId80" /><Relationship Type="http://schemas.openxmlformats.org/officeDocument/2006/relationships/hyperlink" Target="https://doi.org/10.1016/j.apacoust.2017.01.007" TargetMode="External" Id="rId85" /><Relationship Type="http://schemas.openxmlformats.org/officeDocument/2006/relationships/hyperlink" Target="javascript:popup_orcidDetail('https://orcid.org'%20,'0000-0003-4616-3844');" TargetMode="External" Id="rId12" /><Relationship Type="http://schemas.openxmlformats.org/officeDocument/2006/relationships/hyperlink" Target="https://earthengine.google.com" TargetMode="External" Id="rId17" /><Relationship Type="http://schemas.openxmlformats.org/officeDocument/2006/relationships/hyperlink" Target="https://doi.org/10.1121/1.3493436" TargetMode="External" Id="rId33" /><Relationship Type="http://schemas.openxmlformats.org/officeDocument/2006/relationships/hyperlink" Target="https://www.baspo.admin.ch/" TargetMode="External" Id="rId38" /><Relationship Type="http://schemas.openxmlformats.org/officeDocument/2006/relationships/hyperlink" Target="https://doi.org/10.1007/s10708-021-10489-0" TargetMode="External" Id="rId59" /><Relationship Type="http://schemas.openxmlformats.org/officeDocument/2006/relationships/hyperlink" Target="https://doi.org/10.1016/S0272-4944(05)80184-7" TargetMode="External" Id="rId103" /><Relationship Type="http://schemas.openxmlformats.org/officeDocument/2006/relationships/hyperlink" Target="https://doi.org/10.1016/j.jenvp.2022.101775" TargetMode="External" Id="rId108" /><Relationship Type="http://schemas.openxmlformats.org/officeDocument/2006/relationships/hyperlink" Target="https://doi.org/10.16904/envidat.629" TargetMode="External" Id="rId54" /><Relationship Type="http://schemas.openxmlformats.org/officeDocument/2006/relationships/hyperlink" Target="https://doi.org/10.1016/j.jenvp.2024.102466" TargetMode="External" Id="rId70" /><Relationship Type="http://schemas.openxmlformats.org/officeDocument/2006/relationships/hyperlink" Target="https://doi.org/10.1016/j.landurbplan.2024.105097" TargetMode="External" Id="rId75" /><Relationship Type="http://schemas.openxmlformats.org/officeDocument/2006/relationships/hyperlink" Target="https://doi.org/10.1016/j.ufug.2021.127105" TargetMode="External" Id="rId91" /><Relationship Type="http://schemas.openxmlformats.org/officeDocument/2006/relationships/hyperlink" Target="https://doi.org/10.1038/s41598-023-45604-3" TargetMode="External" Id="rId9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hyperlink" Target="https://maptionnaire.com" TargetMode="External" Id="rId15" /><Relationship Type="http://schemas.openxmlformats.org/officeDocument/2006/relationships/image" Target="media/image5.tiff" Id="rId23" /><Relationship Type="http://schemas.openxmlformats.org/officeDocument/2006/relationships/image" Target="media/image10.png" Id="rId28" /><Relationship Type="http://schemas.openxmlformats.org/officeDocument/2006/relationships/hyperlink" Target="https://doi.org/10.3390/ijerph15030519" TargetMode="External" Id="rId36" /><Relationship Type="http://schemas.openxmlformats.org/officeDocument/2006/relationships/hyperlink" Target="http://dx.doi.org/10.1016/j.ufug.2016.09.003" TargetMode="External" Id="rId49" /><Relationship Type="http://schemas.openxmlformats.org/officeDocument/2006/relationships/hyperlink" Target="https://doi.org/10.1080/02815739708730435" TargetMode="External" Id="rId57" /><Relationship Type="http://schemas.openxmlformats.org/officeDocument/2006/relationships/hyperlink" Target="https://doi.org/10.1177/1178630218812805" TargetMode="External" Id="rId106" /><Relationship Type="http://schemas.openxmlformats.org/officeDocument/2006/relationships/theme" Target="theme/theme1.xml" Id="rId114" /><Relationship Type="http://schemas.microsoft.com/office/2018/08/relationships/commentsExtensible" Target="commentsExtensible.xml" Id="rId10" /><Relationship Type="http://schemas.openxmlformats.org/officeDocument/2006/relationships/hyperlink" Target="https://doi.org/10.3390/ijerph7031036" TargetMode="External" Id="rId31" /><Relationship Type="http://schemas.openxmlformats.org/officeDocument/2006/relationships/hyperlink" Target="https://doi.org/10.1016/j.ufug.2025.128872" TargetMode="External" Id="rId44" /><Relationship Type="http://schemas.openxmlformats.org/officeDocument/2006/relationships/hyperlink" Target="https://doi.org/10.1089/eco.2017.0036" TargetMode="External" Id="rId52" /><Relationship Type="http://schemas.openxmlformats.org/officeDocument/2006/relationships/hyperlink" Target="https://doi.org/10.1080/02827581.2020.1799066" TargetMode="External" Id="rId60" /><Relationship Type="http://schemas.openxmlformats.org/officeDocument/2006/relationships/hyperlink" Target="https://doi.org/10.1023/A:1008079715913" TargetMode="External" Id="rId65" /><Relationship Type="http://schemas.openxmlformats.org/officeDocument/2006/relationships/hyperlink" Target="https://doi.org/10.1093/heapro/daq007" TargetMode="External" Id="rId73" /><Relationship Type="http://schemas.openxmlformats.org/officeDocument/2006/relationships/hyperlink" Target="https://doi.org/10.1016/j.envres.2017.06.028" TargetMode="External" Id="rId78" /><Relationship Type="http://schemas.openxmlformats.org/officeDocument/2006/relationships/hyperlink" Target="http://dx.doi.org/10.1016/j.apacoust.2015.03.004" TargetMode="External" Id="rId81" /><Relationship Type="http://schemas.openxmlformats.org/officeDocument/2006/relationships/hyperlink" Target="https://doi.org/10.1016/j.sbspro.2014.12.375" TargetMode="External" Id="rId86" /><Relationship Type="http://schemas.openxmlformats.org/officeDocument/2006/relationships/hyperlink" Target="https://doi.org/10.4103/1463-1741.155845" TargetMode="External" Id="rId94" /><Relationship Type="http://schemas.openxmlformats.org/officeDocument/2006/relationships/hyperlink" Target="https://www.naturvardsverket.se/4ac336/globalassets/media/publikationer-pdf/5700/978-91-620-5709-x.pdf" TargetMode="External" Id="rId99" /><Relationship Type="http://schemas.openxmlformats.org/officeDocument/2006/relationships/hyperlink" Target="https://doi.org/10.1016/j.jenvp.2013.12.005" TargetMode="External" Id="rId101" /><Relationship Type="http://schemas.openxmlformats.org/officeDocument/2006/relationships/webSettings" Target="webSettings.xml" Id="rId4" /><Relationship Type="http://schemas.microsoft.com/office/2016/09/relationships/commentsIds" Target="commentsIds.xml" Id="rId9" /><Relationship Type="http://schemas.openxmlformats.org/officeDocument/2006/relationships/hyperlink" Target="https://orcid.org/0000-0001-6365-2151" TargetMode="External" Id="rId13" /><Relationship Type="http://schemas.openxmlformats.org/officeDocument/2006/relationships/hyperlink" Target="https://s2glc.cbk.waw.pl/" TargetMode="External" Id="rId18" /><Relationship Type="http://schemas.openxmlformats.org/officeDocument/2006/relationships/hyperlink" Target="https://dl.acm.org/doi/proceedings/10.1145/2939672" TargetMode="External" Id="rId39" /><Relationship Type="http://schemas.openxmlformats.org/officeDocument/2006/relationships/hyperlink" Target="https://psycnet.apa.org/doi/10.1016/j.jenvp.2013.12.013" TargetMode="External" Id="rId109" /><Relationship Type="http://schemas.openxmlformats.org/officeDocument/2006/relationships/hyperlink" Target="http://www.bafu.admin.ch/uv-1820-d" TargetMode="External" Id="rId34" /><Relationship Type="http://schemas.openxmlformats.org/officeDocument/2006/relationships/hyperlink" Target="https://doi.org/10.1016/j.imic.2012.04.002" TargetMode="External" Id="rId50" /><Relationship Type="http://schemas.openxmlformats.org/officeDocument/2006/relationships/hyperlink" Target="https://doi.org/10.1016/B0-12-657410-3/00821-7" TargetMode="External" Id="rId55" /><Relationship Type="http://schemas.openxmlformats.org/officeDocument/2006/relationships/hyperlink" Target="https://doi.org/10.3390/su14073799" TargetMode="External" Id="rId76" /><Relationship Type="http://schemas.openxmlformats.org/officeDocument/2006/relationships/hyperlink" Target="https://doi.org/10.1093/bioinformatics/btr597" TargetMode="External" Id="rId97" /><Relationship Type="http://schemas.openxmlformats.org/officeDocument/2006/relationships/hyperlink" Target="https://doi.org/10.1016/j.ufug.2018.03.007" TargetMode="External" Id="rId104" /><Relationship Type="http://schemas.openxmlformats.org/officeDocument/2006/relationships/comments" Target="comments.xml" Id="rId7" /><Relationship Type="http://schemas.openxmlformats.org/officeDocument/2006/relationships/hyperlink" Target="https://doi.org/10.1016/j.jenvp.2010.01.011" TargetMode="External" Id="rId71" /><Relationship Type="http://schemas.openxmlformats.org/officeDocument/2006/relationships/hyperlink" Target="https://doi.org/10.3197/096327115X14384223590131" TargetMode="External" Id="rId92" /><Relationship Type="http://schemas.openxmlformats.org/officeDocument/2006/relationships/styles" Target="styles.xml" Id="rId2" /><Relationship Type="http://schemas.openxmlformats.org/officeDocument/2006/relationships/hyperlink" Target="https://doi.org/10.3390/ijerph15061118" TargetMode="External" Id="rId29" /><Relationship Type="http://schemas.openxmlformats.org/officeDocument/2006/relationships/image" Target="media/image6.png" Id="rId24" /><Relationship Type="http://schemas.openxmlformats.org/officeDocument/2006/relationships/hyperlink" Target="https://doi.org/10.1145/2939672.2939785" TargetMode="External" Id="rId40" /><Relationship Type="http://schemas.openxmlformats.org/officeDocument/2006/relationships/hyperlink" Target="https://doi.org/10.1016/j.envres.2018.06.004" TargetMode="External" Id="rId45" /><Relationship Type="http://schemas.openxmlformats.org/officeDocument/2006/relationships/hyperlink" Target="https://doi.org/10.1016/j.landurbplan.2020.103978" TargetMode="External" Id="rId66" /><Relationship Type="http://schemas.openxmlformats.org/officeDocument/2006/relationships/hyperlink" Target="https://doi.org/10.1121/1.2831735" TargetMode="External" Id="rId87" /><Relationship Type="http://schemas.openxmlformats.org/officeDocument/2006/relationships/footer" Target="footer1.xml" Id="rId110" /><Relationship Type="http://schemas.openxmlformats.org/officeDocument/2006/relationships/hyperlink" Target="https://doi.org/10.55419/wsl:30512" TargetMode="External" Id="rId61" /><Relationship Type="http://schemas.openxmlformats.org/officeDocument/2006/relationships/hyperlink" Target="https://doi.org/10.1016/j.ufug.2007.05.003" TargetMode="External" Id="rId82" /><Relationship Type="http://schemas.openxmlformats.org/officeDocument/2006/relationships/image" Target="media/image1.emf" Id="rId19" /><Relationship Type="http://schemas.openxmlformats.org/officeDocument/2006/relationships/hyperlink" Target="mailto:silvia.tobias@wls.ch" TargetMode="External" Id="rId14" /><Relationship Type="http://schemas.openxmlformats.org/officeDocument/2006/relationships/hyperlink" Target="https://doi.org/10.3390/ijerph15081712" TargetMode="External" Id="rId30" /><Relationship Type="http://schemas.openxmlformats.org/officeDocument/2006/relationships/hyperlink" Target="https://www.bafu.admin.ch/bafu/de/home/themen/laerm/fachinformationen/laermbelastung/stand-der-laermbelastung-in-der-schweiz.html" TargetMode="External" Id="rId35" /><Relationship Type="http://schemas.openxmlformats.org/officeDocument/2006/relationships/hyperlink" Target="https://doi.org/10.1016/S0272-4944(02)00109-3" TargetMode="External" Id="rId56" /><Relationship Type="http://schemas.openxmlformats.org/officeDocument/2006/relationships/hyperlink" Target="https://doi.org/10.3390/rs12213523" TargetMode="External" Id="rId77" /><Relationship Type="http://schemas.openxmlformats.org/officeDocument/2006/relationships/hyperlink" Target="https://doi.org/10.1121/1.4807804" TargetMode="External" Id="rId100" /><Relationship Type="http://schemas.openxmlformats.org/officeDocument/2006/relationships/hyperlink" Target="https://doi.org/10.1016/j.apacoust.2014.09.015" TargetMode="External" Id="rId105" /><Relationship Type="http://schemas.microsoft.com/office/2011/relationships/commentsExtended" Target="commentsExtended.xml" Id="rId8" /><Relationship Type="http://schemas.openxmlformats.org/officeDocument/2006/relationships/hyperlink" Target="https://www.dega-akustik.de/fileadmin/dega-akustik.de/publikationen/akustik-journal/19-01/akustik_journal_2019_01_online_artikel3.pdf" TargetMode="External" Id="rId51" /><Relationship Type="http://schemas.openxmlformats.org/officeDocument/2006/relationships/hyperlink" Target="https://doi.org/10.1016/j.ecolind.2017.10.015" TargetMode="External" Id="rId72" /><Relationship Type="http://schemas.openxmlformats.org/officeDocument/2006/relationships/hyperlink" Target="https://doi.org/10.1016/j.envint.2020.105885" TargetMode="External" Id="rId93" /><Relationship Type="http://schemas.openxmlformats.org/officeDocument/2006/relationships/hyperlink" Target="https://doi.org/10.1068/b34113" TargetMode="External" Id="rId98" /><Relationship Type="http://schemas.openxmlformats.org/officeDocument/2006/relationships/settings" Target="settings.xml" Id="rId3" /><Relationship Type="http://schemas.openxmlformats.org/officeDocument/2006/relationships/image" Target="media/image7.png" Id="rId25" /><Relationship Type="http://schemas.openxmlformats.org/officeDocument/2006/relationships/hyperlink" Target="https://www.eea.europa.eu/publications/good-practice-guide-on-noise" TargetMode="External" Id="rId46" /><Relationship Type="http://schemas.openxmlformats.org/officeDocument/2006/relationships/hyperlink" Target="https://psycnet.apa.org/record/1989-98477-000" TargetMode="External" Id="rId67" /><Relationship Type="http://schemas.openxmlformats.org/officeDocument/2006/relationships/image" Target="media/image2.tiff" Id="rId20" /><Relationship Type="http://schemas.openxmlformats.org/officeDocument/2006/relationships/hyperlink" Target="https://doi.org/10.1093/jssam/smz008" TargetMode="External" Id="rId41" /><Relationship Type="http://schemas.openxmlformats.org/officeDocument/2006/relationships/hyperlink" Target="https://doi.org/10.3390/ijerph17176175" TargetMode="External" Id="rId62" /><Relationship Type="http://schemas.openxmlformats.org/officeDocument/2006/relationships/hyperlink" Target="https://www.researchgate.net/publication/233638356_Soundscape_Quality_in_Suburban_Green_Areas_and_City_Parks" TargetMode="External" Id="rId83" /><Relationship Type="http://schemas.openxmlformats.org/officeDocument/2006/relationships/hyperlink" Target="https://doi.org/10.3813/AAA.918234" TargetMode="External" Id="rId88" /><Relationship Type="http://schemas.openxmlformats.org/officeDocument/2006/relationships/footer" Target="footer2.xml" Id="rId111" /><Relationship Type="http://schemas.microsoft.com/office/2020/10/relationships/intelligence" Target="intelligence2.xml" Id="Rd2b575a7e8234412" /></Relationships>
</file>

<file path=word/theme/theme1.xml><?xml version="1.0" encoding="utf-8"?>
<a:theme xmlns:a="http://schemas.openxmlformats.org/drawingml/2006/main" xmlns:thm15="http://schemas.microsoft.com/office/thememl/2012/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Eidgenössische Forschungsanstalt WSL</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Silvia Tobias</dc:creator>
  <keywords/>
  <dc:description/>
  <lastModifiedBy>Lukas Graz</lastModifiedBy>
  <revision>38</revision>
  <lastPrinted>2025-10-16T14:14:00.0000000Z</lastPrinted>
  <dcterms:created xsi:type="dcterms:W3CDTF">2025-10-15T14:00:00.0000000Z</dcterms:created>
  <dcterms:modified xsi:type="dcterms:W3CDTF">2025-10-24T09:14:00.6244723Z</dcterms:modified>
</coreProperties>
</file>